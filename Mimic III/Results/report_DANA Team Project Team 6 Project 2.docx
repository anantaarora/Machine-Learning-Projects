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FF5F9"/>
  <w:body>
    <w:p w14:paraId="7D7D057A" w14:textId="33853446" w:rsidR="00B83A09" w:rsidRDefault="00D36AEF">
      <w:r w:rsidRPr="005E7171">
        <w:rPr>
          <w:noProof/>
        </w:rPr>
        <mc:AlternateContent>
          <mc:Choice Requires="wps">
            <w:drawing>
              <wp:anchor distT="45720" distB="45720" distL="114300" distR="114300" simplePos="0" relativeHeight="251654145" behindDoc="0" locked="0" layoutInCell="1" allowOverlap="1" wp14:anchorId="56CFBBC9" wp14:editId="7D6D61EF">
                <wp:simplePos x="0" y="0"/>
                <wp:positionH relativeFrom="margin">
                  <wp:posOffset>2115185</wp:posOffset>
                </wp:positionH>
                <wp:positionV relativeFrom="paragraph">
                  <wp:posOffset>7044690</wp:posOffset>
                </wp:positionV>
                <wp:extent cx="3138805" cy="1404620"/>
                <wp:effectExtent l="0" t="0" r="0" b="5715"/>
                <wp:wrapSquare wrapText="bothSides"/>
                <wp:docPr id="11937048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1404620"/>
                        </a:xfrm>
                        <a:prstGeom prst="rect">
                          <a:avLst/>
                        </a:prstGeom>
                        <a:noFill/>
                        <a:ln w="9525">
                          <a:noFill/>
                          <a:miter lim="800000"/>
                          <a:headEnd/>
                          <a:tailEnd/>
                        </a:ln>
                      </wps:spPr>
                      <wps:txbx>
                        <w:txbxContent>
                          <w:p w14:paraId="0041106C" w14:textId="77777777" w:rsidR="00960CA1" w:rsidRPr="0002401D" w:rsidRDefault="00960CA1" w:rsidP="00960CA1">
                            <w:pPr>
                              <w:rPr>
                                <w:b/>
                                <w:bCs/>
                                <w:color w:val="263F64"/>
                              </w:rPr>
                            </w:pPr>
                            <w:r w:rsidRPr="0002401D">
                              <w:rPr>
                                <w:b/>
                                <w:bCs/>
                                <w:color w:val="263F64"/>
                              </w:rPr>
                              <w:t xml:space="preserve">Team </w:t>
                            </w:r>
                            <w:r>
                              <w:rPr>
                                <w:b/>
                                <w:bCs/>
                                <w:color w:val="263F64"/>
                              </w:rPr>
                              <w:t xml:space="preserve">SIX </w:t>
                            </w:r>
                            <w:r w:rsidRPr="0002401D">
                              <w:rPr>
                                <w:b/>
                                <w:bCs/>
                                <w:color w:val="263F64"/>
                              </w:rPr>
                              <w:t xml:space="preserve">Member: </w:t>
                            </w:r>
                          </w:p>
                          <w:p w14:paraId="5B1F9EED" w14:textId="56710D6E" w:rsidR="00960CA1" w:rsidRPr="0002401D" w:rsidRDefault="00960CA1" w:rsidP="00960CA1">
                            <w:pPr>
                              <w:pStyle w:val="ListParagraph"/>
                              <w:numPr>
                                <w:ilvl w:val="0"/>
                                <w:numId w:val="1"/>
                              </w:numPr>
                              <w:spacing w:after="0"/>
                              <w:rPr>
                                <w:color w:val="263F64"/>
                              </w:rPr>
                            </w:pPr>
                            <w:r w:rsidRPr="0002401D">
                              <w:rPr>
                                <w:color w:val="263F64"/>
                              </w:rPr>
                              <w:t>Ananta Arora</w:t>
                            </w:r>
                            <w:r w:rsidR="00D36AEF">
                              <w:rPr>
                                <w:color w:val="263F64"/>
                              </w:rPr>
                              <w:t xml:space="preserve"> (SID: </w:t>
                            </w:r>
                            <w:r w:rsidR="00D36AEF" w:rsidRPr="00D36AEF">
                              <w:rPr>
                                <w:color w:val="263F64"/>
                              </w:rPr>
                              <w:t>100421624</w:t>
                            </w:r>
                            <w:r w:rsidR="00D36AEF">
                              <w:rPr>
                                <w:color w:val="263F64"/>
                              </w:rPr>
                              <w:t>)</w:t>
                            </w:r>
                          </w:p>
                          <w:p w14:paraId="6720E3EE" w14:textId="6D7C3D87" w:rsidR="00960CA1" w:rsidRPr="0002401D" w:rsidRDefault="00960CA1" w:rsidP="00960CA1">
                            <w:pPr>
                              <w:pStyle w:val="ListParagraph"/>
                              <w:numPr>
                                <w:ilvl w:val="0"/>
                                <w:numId w:val="1"/>
                              </w:numPr>
                              <w:spacing w:after="0"/>
                              <w:rPr>
                                <w:color w:val="263F64"/>
                              </w:rPr>
                            </w:pPr>
                            <w:proofErr w:type="spellStart"/>
                            <w:r w:rsidRPr="0002401D">
                              <w:rPr>
                                <w:color w:val="263F64"/>
                              </w:rPr>
                              <w:t>Jinghao</w:t>
                            </w:r>
                            <w:proofErr w:type="spellEnd"/>
                            <w:r w:rsidRPr="0002401D">
                              <w:rPr>
                                <w:color w:val="263F64"/>
                              </w:rPr>
                              <w:t xml:space="preserve"> Chen</w:t>
                            </w:r>
                            <w:r w:rsidR="00D36AEF">
                              <w:rPr>
                                <w:color w:val="263F64"/>
                              </w:rPr>
                              <w:t xml:space="preserve"> (SID: </w:t>
                            </w:r>
                            <w:r w:rsidR="00EB271F">
                              <w:rPr>
                                <w:color w:val="263F64"/>
                              </w:rPr>
                              <w:t>100406201)</w:t>
                            </w:r>
                          </w:p>
                          <w:p w14:paraId="73D51705" w14:textId="3A99A8A4" w:rsidR="00960CA1" w:rsidRPr="0002401D" w:rsidRDefault="00960CA1" w:rsidP="00960CA1">
                            <w:pPr>
                              <w:pStyle w:val="ListParagraph"/>
                              <w:numPr>
                                <w:ilvl w:val="0"/>
                                <w:numId w:val="1"/>
                              </w:numPr>
                              <w:spacing w:after="0"/>
                              <w:rPr>
                                <w:color w:val="263F64"/>
                              </w:rPr>
                            </w:pPr>
                            <w:r w:rsidRPr="0002401D">
                              <w:rPr>
                                <w:color w:val="263F64"/>
                              </w:rPr>
                              <w:t>Roxanne Alvarez</w:t>
                            </w:r>
                            <w:r w:rsidR="00EB271F">
                              <w:rPr>
                                <w:color w:val="263F64"/>
                              </w:rPr>
                              <w:t xml:space="preserve"> (SID:</w:t>
                            </w:r>
                            <w:r w:rsidR="00EB271F" w:rsidRPr="00EB271F">
                              <w:t xml:space="preserve"> </w:t>
                            </w:r>
                            <w:r w:rsidR="00EB271F" w:rsidRPr="00EB271F">
                              <w:rPr>
                                <w:color w:val="263F64"/>
                              </w:rPr>
                              <w:t>100405742</w:t>
                            </w:r>
                            <w:r w:rsidR="00EB271F">
                              <w:rPr>
                                <w:color w:val="263F64"/>
                              </w:rPr>
                              <w:t>)</w:t>
                            </w:r>
                          </w:p>
                          <w:p w14:paraId="50E11ACB" w14:textId="31E1C6FC" w:rsidR="00960CA1" w:rsidRPr="0002401D" w:rsidRDefault="00960CA1" w:rsidP="00960CA1">
                            <w:pPr>
                              <w:pStyle w:val="ListParagraph"/>
                              <w:numPr>
                                <w:ilvl w:val="0"/>
                                <w:numId w:val="1"/>
                              </w:numPr>
                              <w:spacing w:after="0"/>
                              <w:rPr>
                                <w:color w:val="263F64"/>
                              </w:rPr>
                            </w:pPr>
                            <w:proofErr w:type="spellStart"/>
                            <w:r w:rsidRPr="0002401D">
                              <w:rPr>
                                <w:color w:val="263F64"/>
                              </w:rPr>
                              <w:t>Teshani</w:t>
                            </w:r>
                            <w:proofErr w:type="spellEnd"/>
                            <w:r w:rsidRPr="0002401D">
                              <w:rPr>
                                <w:color w:val="263F64"/>
                              </w:rPr>
                              <w:t xml:space="preserve"> Jayasinghe</w:t>
                            </w:r>
                            <w:r w:rsidR="00EB271F">
                              <w:rPr>
                                <w:color w:val="263F64"/>
                              </w:rPr>
                              <w:t xml:space="preserve"> (SID: </w:t>
                            </w:r>
                            <w:r w:rsidR="00EB271F" w:rsidRPr="00EB271F">
                              <w:rPr>
                                <w:color w:val="263F64"/>
                              </w:rPr>
                              <w:t>100422405</w:t>
                            </w:r>
                            <w:r w:rsidR="00EB271F">
                              <w:rPr>
                                <w:color w:val="263F6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pic="http://schemas.openxmlformats.org/drawingml/2006/picture" xmlns:a14="http://schemas.microsoft.com/office/drawing/2010/main" xmlns:a="http://schemas.openxmlformats.org/drawingml/2006/main">
            <w:pict w14:anchorId="23A7E940">
              <v:shapetype id="_x0000_t202" coordsize="21600,21600" o:spt="202" path="m,l,21600r21600,l21600,xe" w14:anchorId="56CFBBC9">
                <v:stroke joinstyle="miter"/>
                <v:path gradientshapeok="t" o:connecttype="rect"/>
              </v:shapetype>
              <v:shape id="Text Box 2" style="position:absolute;margin-left:166.55pt;margin-top:554.7pt;width:247.15pt;height:110.6pt;z-index:25165414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">
                <v:textbox style="mso-fit-shape-to-text:t">
                  <w:txbxContent>
                    <w:p w:rsidRPr="0002401D" w:rsidR="00960CA1" w:rsidP="00960CA1" w:rsidRDefault="00960CA1" w14:paraId="75C22E9A" w14:textId="77777777">
                      <w:pPr>
                        <w:rPr>
                          <w:b/>
                          <w:bCs/>
                          <w:color w:val="263F64"/>
                        </w:rPr>
                      </w:pPr>
                      <w:r w:rsidRPr="0002401D">
                        <w:rPr>
                          <w:b/>
                          <w:bCs/>
                          <w:color w:val="263F64"/>
                        </w:rPr>
                        <w:t xml:space="preserve">Team </w:t>
                      </w:r>
                      <w:r>
                        <w:rPr>
                          <w:b/>
                          <w:bCs/>
                          <w:color w:val="263F64"/>
                        </w:rPr>
                        <w:t xml:space="preserve">SIX </w:t>
                      </w:r>
                      <w:r w:rsidRPr="0002401D">
                        <w:rPr>
                          <w:b/>
                          <w:bCs/>
                          <w:color w:val="263F64"/>
                        </w:rPr>
                        <w:t xml:space="preserve">Member: </w:t>
                      </w:r>
                    </w:p>
                    <w:p w:rsidRPr="0002401D" w:rsidR="00960CA1" w:rsidP="00960CA1" w:rsidRDefault="00960CA1" w14:paraId="62B3049D" w14:textId="56710D6E">
                      <w:pPr>
                        <w:pStyle w:val="ListParagraph"/>
                        <w:numPr>
                          <w:ilvl w:val="0"/>
                          <w:numId w:val="1"/>
                        </w:numPr>
                        <w:spacing w:after="0"/>
                        <w:rPr>
                          <w:color w:val="263F64"/>
                        </w:rPr>
                      </w:pPr>
                      <w:r w:rsidRPr="0002401D">
                        <w:rPr>
                          <w:color w:val="263F64"/>
                        </w:rPr>
                        <w:t>Ananta Arora</w:t>
                      </w:r>
                      <w:r w:rsidR="00D36AEF">
                        <w:rPr>
                          <w:color w:val="263F64"/>
                        </w:rPr>
                        <w:t xml:space="preserve"> (SID: </w:t>
                      </w:r>
                      <w:r w:rsidRPr="00D36AEF" w:rsidR="00D36AEF">
                        <w:rPr>
                          <w:color w:val="263F64"/>
                        </w:rPr>
                        <w:t>100421624</w:t>
                      </w:r>
                      <w:r w:rsidR="00D36AEF">
                        <w:rPr>
                          <w:color w:val="263F64"/>
                        </w:rPr>
                        <w:t>)</w:t>
                      </w:r>
                    </w:p>
                    <w:p w:rsidRPr="0002401D" w:rsidR="00960CA1" w:rsidP="00960CA1" w:rsidRDefault="00960CA1" w14:paraId="37CB1FF2" w14:textId="6D7C3D87">
                      <w:pPr>
                        <w:pStyle w:val="ListParagraph"/>
                        <w:numPr>
                          <w:ilvl w:val="0"/>
                          <w:numId w:val="1"/>
                        </w:numPr>
                        <w:spacing w:after="0"/>
                        <w:rPr>
                          <w:color w:val="263F64"/>
                        </w:rPr>
                      </w:pPr>
                      <w:proofErr w:type="spellStart"/>
                      <w:r w:rsidRPr="0002401D">
                        <w:rPr>
                          <w:color w:val="263F64"/>
                        </w:rPr>
                        <w:t>Jinghao</w:t>
                      </w:r>
                      <w:proofErr w:type="spellEnd"/>
                      <w:r w:rsidRPr="0002401D">
                        <w:rPr>
                          <w:color w:val="263F64"/>
                        </w:rPr>
                        <w:t xml:space="preserve"> Chen</w:t>
                      </w:r>
                      <w:r w:rsidR="00D36AEF">
                        <w:rPr>
                          <w:color w:val="263F64"/>
                        </w:rPr>
                        <w:t xml:space="preserve"> (SID: </w:t>
                      </w:r>
                      <w:r w:rsidR="00EB271F">
                        <w:rPr>
                          <w:color w:val="263F64"/>
                        </w:rPr>
                        <w:t>100406201)</w:t>
                      </w:r>
                    </w:p>
                    <w:p w:rsidRPr="0002401D" w:rsidR="00960CA1" w:rsidP="00960CA1" w:rsidRDefault="00960CA1" w14:paraId="2A81736A" w14:textId="3A99A8A4">
                      <w:pPr>
                        <w:pStyle w:val="ListParagraph"/>
                        <w:numPr>
                          <w:ilvl w:val="0"/>
                          <w:numId w:val="1"/>
                        </w:numPr>
                        <w:spacing w:after="0"/>
                        <w:rPr>
                          <w:color w:val="263F64"/>
                        </w:rPr>
                      </w:pPr>
                      <w:r w:rsidRPr="0002401D">
                        <w:rPr>
                          <w:color w:val="263F64"/>
                        </w:rPr>
                        <w:t>Roxanne Alvarez</w:t>
                      </w:r>
                      <w:r w:rsidR="00EB271F">
                        <w:rPr>
                          <w:color w:val="263F64"/>
                        </w:rPr>
                        <w:t xml:space="preserve"> (SID:</w:t>
                      </w:r>
                      <w:r w:rsidRPr="00EB271F" w:rsidR="00EB271F">
                        <w:t xml:space="preserve"> </w:t>
                      </w:r>
                      <w:r w:rsidRPr="00EB271F" w:rsidR="00EB271F">
                        <w:rPr>
                          <w:color w:val="263F64"/>
                        </w:rPr>
                        <w:t>100405742</w:t>
                      </w:r>
                      <w:r w:rsidR="00EB271F">
                        <w:rPr>
                          <w:color w:val="263F64"/>
                        </w:rPr>
                        <w:t>)</w:t>
                      </w:r>
                    </w:p>
                    <w:p w:rsidRPr="0002401D" w:rsidR="00960CA1" w:rsidP="00960CA1" w:rsidRDefault="00960CA1" w14:paraId="33301763" w14:textId="31E1C6FC">
                      <w:pPr>
                        <w:pStyle w:val="ListParagraph"/>
                        <w:numPr>
                          <w:ilvl w:val="0"/>
                          <w:numId w:val="1"/>
                        </w:numPr>
                        <w:spacing w:after="0"/>
                        <w:rPr>
                          <w:color w:val="263F64"/>
                        </w:rPr>
                      </w:pPr>
                      <w:proofErr w:type="spellStart"/>
                      <w:r w:rsidRPr="0002401D">
                        <w:rPr>
                          <w:color w:val="263F64"/>
                        </w:rPr>
                        <w:t>Teshani</w:t>
                      </w:r>
                      <w:proofErr w:type="spellEnd"/>
                      <w:r w:rsidRPr="0002401D">
                        <w:rPr>
                          <w:color w:val="263F64"/>
                        </w:rPr>
                        <w:t xml:space="preserve"> Jayasinghe</w:t>
                      </w:r>
                      <w:r w:rsidR="00EB271F">
                        <w:rPr>
                          <w:color w:val="263F64"/>
                        </w:rPr>
                        <w:t xml:space="preserve"> (SID: </w:t>
                      </w:r>
                      <w:r w:rsidRPr="00EB271F" w:rsidR="00EB271F">
                        <w:rPr>
                          <w:color w:val="263F64"/>
                        </w:rPr>
                        <w:t>100422405</w:t>
                      </w:r>
                      <w:r w:rsidR="00EB271F">
                        <w:rPr>
                          <w:color w:val="263F64"/>
                        </w:rPr>
                        <w:t>)</w:t>
                      </w:r>
                    </w:p>
                  </w:txbxContent>
                </v:textbox>
                <w10:wrap type="square" anchorx="margin"/>
              </v:shape>
            </w:pict>
          </mc:Fallback>
        </mc:AlternateContent>
      </w:r>
      <w:r w:rsidR="00960CA1" w:rsidRPr="006A4ECB">
        <w:rPr>
          <w:noProof/>
        </w:rPr>
        <mc:AlternateContent>
          <mc:Choice Requires="wps">
            <w:drawing>
              <wp:anchor distT="45720" distB="45720" distL="114300" distR="114300" simplePos="0" relativeHeight="251654144" behindDoc="0" locked="0" layoutInCell="1" allowOverlap="1" wp14:anchorId="3EE8BA17" wp14:editId="05072043">
                <wp:simplePos x="0" y="0"/>
                <wp:positionH relativeFrom="margin">
                  <wp:posOffset>0</wp:posOffset>
                </wp:positionH>
                <wp:positionV relativeFrom="paragraph">
                  <wp:posOffset>45085</wp:posOffset>
                </wp:positionV>
                <wp:extent cx="5257800" cy="1404620"/>
                <wp:effectExtent l="0" t="0" r="0" b="0"/>
                <wp:wrapNone/>
                <wp:docPr id="15506668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noFill/>
                        <a:ln w="9525">
                          <a:noFill/>
                          <a:miter lim="800000"/>
                          <a:headEnd/>
                          <a:tailEnd/>
                        </a:ln>
                      </wps:spPr>
                      <wps:txbx>
                        <w:txbxContent>
                          <w:p w14:paraId="25428B44" w14:textId="77777777" w:rsidR="00960CA1" w:rsidRPr="0062222E" w:rsidRDefault="00960CA1" w:rsidP="001503C4">
                            <w:pPr>
                              <w:pStyle w:val="Title"/>
                              <w:rPr>
                                <w:b/>
                                <w:bCs/>
                                <w:color w:val="263F64"/>
                                <w:sz w:val="96"/>
                                <w:szCs w:val="96"/>
                                <w:lang w:val="en-CA"/>
                              </w:rPr>
                            </w:pPr>
                            <w:r w:rsidRPr="0062222E">
                              <w:rPr>
                                <w:b/>
                                <w:bCs/>
                                <w:color w:val="263F64"/>
                                <w:sz w:val="96"/>
                                <w:szCs w:val="96"/>
                                <w:lang w:val="en-CA"/>
                              </w:rPr>
                              <w:t xml:space="preserve">Report on </w:t>
                            </w:r>
                          </w:p>
                          <w:p w14:paraId="04E587E6" w14:textId="77777777" w:rsidR="00960CA1" w:rsidRPr="0062222E" w:rsidRDefault="00960CA1" w:rsidP="001503C4">
                            <w:pPr>
                              <w:pStyle w:val="Title"/>
                              <w:rPr>
                                <w:b/>
                                <w:bCs/>
                                <w:color w:val="263F64"/>
                                <w:sz w:val="96"/>
                                <w:szCs w:val="96"/>
                                <w:lang w:val="en-CA"/>
                              </w:rPr>
                            </w:pPr>
                            <w:r w:rsidRPr="0062222E">
                              <w:rPr>
                                <w:b/>
                                <w:bCs/>
                                <w:color w:val="263F64"/>
                                <w:sz w:val="96"/>
                                <w:szCs w:val="96"/>
                                <w:lang w:val="en-CA"/>
                              </w:rPr>
                              <w:t>mimic-iii Data 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pic="http://schemas.openxmlformats.org/drawingml/2006/picture" xmlns:a14="http://schemas.microsoft.com/office/drawing/2010/main" xmlns:a="http://schemas.openxmlformats.org/drawingml/2006/main">
            <w:pict w14:anchorId="29726E8E">
              <v:shape id="_x0000_s1027" style="position:absolute;margin-left:0;margin-top:3.55pt;width:414pt;height:110.6pt;z-index:2516541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" w14:anchorId="3EE8BA17">
                <v:textbox style="mso-fit-shape-to-text:t">
                  <w:txbxContent>
                    <w:p w:rsidRPr="0062222E" w:rsidR="00960CA1" w:rsidP="001503C4" w:rsidRDefault="00960CA1" w14:paraId="426AE2F2" w14:textId="77777777">
                      <w:pPr>
                        <w:pStyle w:val="Title"/>
                        <w:rPr>
                          <w:b/>
                          <w:bCs/>
                          <w:color w:val="263F64"/>
                          <w:sz w:val="96"/>
                          <w:szCs w:val="96"/>
                          <w:lang w:val="en-CA"/>
                        </w:rPr>
                      </w:pPr>
                      <w:r w:rsidRPr="0062222E">
                        <w:rPr>
                          <w:b/>
                          <w:bCs/>
                          <w:color w:val="263F64"/>
                          <w:sz w:val="96"/>
                          <w:szCs w:val="96"/>
                          <w:lang w:val="en-CA"/>
                        </w:rPr>
                        <w:t xml:space="preserve">Report on </w:t>
                      </w:r>
                    </w:p>
                    <w:p w:rsidRPr="0062222E" w:rsidR="00960CA1" w:rsidP="001503C4" w:rsidRDefault="00960CA1" w14:paraId="00400E6B" w14:textId="77777777">
                      <w:pPr>
                        <w:pStyle w:val="Title"/>
                        <w:rPr>
                          <w:b/>
                          <w:bCs/>
                          <w:color w:val="263F64"/>
                          <w:sz w:val="96"/>
                          <w:szCs w:val="96"/>
                          <w:lang w:val="en-CA"/>
                        </w:rPr>
                      </w:pPr>
                      <w:r w:rsidRPr="0062222E">
                        <w:rPr>
                          <w:b/>
                          <w:bCs/>
                          <w:color w:val="263F64"/>
                          <w:sz w:val="96"/>
                          <w:szCs w:val="96"/>
                          <w:lang w:val="en-CA"/>
                        </w:rPr>
                        <w:t>mimic-iii Data Set</w:t>
                      </w:r>
                    </w:p>
                  </w:txbxContent>
                </v:textbox>
                <w10:wrap anchorx="margin"/>
              </v:shape>
            </w:pict>
          </mc:Fallback>
        </mc:AlternateContent>
      </w:r>
      <w:r w:rsidR="00960CA1">
        <w:rPr>
          <w:noProof/>
        </w:rPr>
        <mc:AlternateContent>
          <mc:Choice Requires="wpg">
            <w:drawing>
              <wp:anchor distT="0" distB="0" distL="114300" distR="114300" simplePos="0" relativeHeight="251654146" behindDoc="0" locked="0" layoutInCell="1" allowOverlap="1" wp14:anchorId="655B44B6" wp14:editId="6853057C">
                <wp:simplePos x="0" y="0"/>
                <wp:positionH relativeFrom="column">
                  <wp:posOffset>19050</wp:posOffset>
                </wp:positionH>
                <wp:positionV relativeFrom="paragraph">
                  <wp:posOffset>1992630</wp:posOffset>
                </wp:positionV>
                <wp:extent cx="5719243" cy="5492153"/>
                <wp:effectExtent l="38100" t="19050" r="34290" b="13335"/>
                <wp:wrapNone/>
                <wp:docPr id="1394029377" name="Group 9"/>
                <wp:cNvGraphicFramePr/>
                <a:graphic xmlns:a="http://schemas.openxmlformats.org/drawingml/2006/main">
                  <a:graphicData uri="http://schemas.microsoft.com/office/word/2010/wordprocessingGroup">
                    <wpg:wgp>
                      <wpg:cNvGrpSpPr/>
                      <wpg:grpSpPr>
                        <a:xfrm>
                          <a:off x="0" y="0"/>
                          <a:ext cx="5719243" cy="5492153"/>
                          <a:chOff x="0" y="0"/>
                          <a:chExt cx="5719243" cy="5492153"/>
                        </a:xfrm>
                      </wpg:grpSpPr>
                      <wps:wsp>
                        <wps:cNvPr id="899082494" name="Hexagon 2" descr="Smiling hospital staff"/>
                        <wps:cNvSpPr/>
                        <wps:spPr>
                          <a:xfrm>
                            <a:off x="0" y="0"/>
                            <a:ext cx="2143125" cy="1762125"/>
                          </a:xfrm>
                          <a:prstGeom prst="hexagon">
                            <a:avLst/>
                          </a:prstGeom>
                          <a:blipFill dpi="0" rotWithShape="1">
                            <a:blip r:embed="rId8" cstate="print">
                              <a:extLst>
                                <a:ext uri="{28A0092B-C50C-407E-A947-70E740481C1C}">
                                  <a14:useLocalDpi xmlns:a14="http://schemas.microsoft.com/office/drawing/2010/main" val="0"/>
                                </a:ext>
                              </a:extLst>
                            </a:blip>
                            <a:srcRect/>
                            <a:tile tx="-133350" ty="0" sx="100000" sy="100000" flip="none" algn="tl"/>
                          </a:blipFill>
                          <a:ln w="38100">
                            <a:solidFill>
                              <a:srgbClr val="80A9D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612387" name="Hexagon 2" descr="Doctor with a patient"/>
                        <wps:cNvSpPr/>
                        <wps:spPr>
                          <a:xfrm>
                            <a:off x="1801639" y="941560"/>
                            <a:ext cx="2143125" cy="1762125"/>
                          </a:xfrm>
                          <a:prstGeom prst="hexagon">
                            <a:avLst/>
                          </a:prstGeom>
                          <a:blipFill dpi="0" rotWithShape="1">
                            <a:blip r:embed="rId9" cstate="print">
                              <a:extLst>
                                <a:ext uri="{28A0092B-C50C-407E-A947-70E740481C1C}">
                                  <a14:useLocalDpi xmlns:a14="http://schemas.microsoft.com/office/drawing/2010/main" val="0"/>
                                </a:ext>
                              </a:extLst>
                            </a:blip>
                            <a:srcRect/>
                            <a:stretch>
                              <a:fillRect/>
                            </a:stretch>
                          </a:blipFill>
                          <a:ln w="38100">
                            <a:solidFill>
                              <a:srgbClr val="80A9D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1996242" name="Hexagon 2" descr="Two surgeons reviewing an x-ray"/>
                        <wps:cNvSpPr/>
                        <wps:spPr>
                          <a:xfrm>
                            <a:off x="0" y="1874067"/>
                            <a:ext cx="2143125" cy="1762125"/>
                          </a:xfrm>
                          <a:prstGeom prst="hexagon">
                            <a:avLst/>
                          </a:prstGeom>
                          <a:blipFill dpi="0" rotWithShape="1">
                            <a:blip r:embed="rId10" cstate="print">
                              <a:extLst>
                                <a:ext uri="{28A0092B-C50C-407E-A947-70E740481C1C}">
                                  <a14:useLocalDpi xmlns:a14="http://schemas.microsoft.com/office/drawing/2010/main" val="0"/>
                                </a:ext>
                              </a:extLst>
                            </a:blip>
                            <a:srcRect/>
                            <a:stretch>
                              <a:fillRect/>
                            </a:stretch>
                          </a:blipFill>
                          <a:ln w="38100">
                            <a:solidFill>
                              <a:srgbClr val="80A9D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66406" name="Hexagon 2" descr="Healthcare colleagues meeting"/>
                        <wps:cNvSpPr/>
                        <wps:spPr>
                          <a:xfrm>
                            <a:off x="1783532" y="2788467"/>
                            <a:ext cx="2143125" cy="1762125"/>
                          </a:xfrm>
                          <a:prstGeom prst="hexagon">
                            <a:avLst/>
                          </a:prstGeom>
                          <a:blipFill dpi="0" rotWithShape="1">
                            <a:blip r:embed="rId11" cstate="print">
                              <a:extLst>
                                <a:ext uri="{28A0092B-C50C-407E-A947-70E740481C1C}">
                                  <a14:useLocalDpi xmlns:a14="http://schemas.microsoft.com/office/drawing/2010/main" val="0"/>
                                </a:ext>
                              </a:extLst>
                            </a:blip>
                            <a:srcRect/>
                            <a:stretch>
                              <a:fillRect/>
                            </a:stretch>
                          </a:blipFill>
                          <a:ln w="38100">
                            <a:solidFill>
                              <a:srgbClr val="80A9D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63624" name="Hexagon 2" descr="Pipette putting samples on a test tube"/>
                        <wps:cNvSpPr/>
                        <wps:spPr>
                          <a:xfrm>
                            <a:off x="0" y="3730028"/>
                            <a:ext cx="2143125" cy="1762125"/>
                          </a:xfrm>
                          <a:prstGeom prst="hexagon">
                            <a:avLst/>
                          </a:prstGeom>
                          <a:blipFill dpi="0" rotWithShape="1">
                            <a:blip r:embed="rId12" cstate="print">
                              <a:extLst>
                                <a:ext uri="{28A0092B-C50C-407E-A947-70E740481C1C}">
                                  <a14:useLocalDpi xmlns:a14="http://schemas.microsoft.com/office/drawing/2010/main" val="0"/>
                                </a:ext>
                              </a:extLst>
                            </a:blip>
                            <a:srcRect/>
                            <a:stretch>
                              <a:fillRect/>
                            </a:stretch>
                          </a:blipFill>
                          <a:ln w="38100">
                            <a:solidFill>
                              <a:srgbClr val="80A9D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288783" name="Hexagon 2" descr="Woman using a microscope"/>
                        <wps:cNvSpPr/>
                        <wps:spPr>
                          <a:xfrm>
                            <a:off x="3576118" y="1883121"/>
                            <a:ext cx="2143125" cy="1762125"/>
                          </a:xfrm>
                          <a:prstGeom prst="hexagon">
                            <a:avLst/>
                          </a:prstGeom>
                          <a:blipFill dpi="0" rotWithShape="1">
                            <a:blip r:embed="rId13" cstate="print">
                              <a:extLst>
                                <a:ext uri="{28A0092B-C50C-407E-A947-70E740481C1C}">
                                  <a14:useLocalDpi xmlns:a14="http://schemas.microsoft.com/office/drawing/2010/main" val="0"/>
                                </a:ext>
                              </a:extLst>
                            </a:blip>
                            <a:srcRect/>
                            <a:tile tx="0" ty="0" sx="100000" sy="100000" flip="none" algn="tl"/>
                          </a:blipFill>
                          <a:ln w="38100">
                            <a:solidFill>
                              <a:srgbClr val="80A9D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pic="http://schemas.openxmlformats.org/drawingml/2006/picture" xmlns:a14="http://schemas.microsoft.com/office/drawing/2010/main" xmlns:a="http://schemas.openxmlformats.org/drawingml/2006/main">
            <w:pict w14:anchorId="63FCF133">
              <v:group id="Group 9" style="position:absolute;margin-left:1.5pt;margin-top:156.9pt;width:450.35pt;height:432.45pt;z-index:251654146" coordsize="57192,54921" o:spid="_x0000_s1026" w14:anchorId="632C141A"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">
                <v:shapetype id="_x0000_t9" coordsize="21600,21600" o:spt="9" adj="5400" path="m@0,l,10800@0,21600@1,21600,21600,10800@1,xe">
                  <v:stroke joinstyle="miter"/>
                  <v:formulas>
                    <v:f eqn="val #0"/>
                    <v:f eqn="sum width 0 #0"/>
                    <v:f eqn="sum height 0 #0"/>
                    <v:f eqn="prod @0 2929 10000"/>
                    <v:f eqn="sum width 0 @3"/>
                    <v:f eqn="sum height 0 @3"/>
                  </v:formulas>
                  <v:path textboxrect="1800,1800,19800,19800;3600,3600,18000,18000;6300,6300,15300,15300" gradientshapeok="t" o:connecttype="rect"/>
                  <v:handles>
                    <v:h position="#0,topLeft" xrange="0,10800"/>
                  </v:handles>
                </v:shapetype>
                <v:shape id="Hexagon 2" style="position:absolute;width:21431;height:17621;visibility:visible;mso-wrap-style:square;v-text-anchor:middle" alt="Smiling hospital staff" o:spid="_x0000_s1027" strokecolor="#80a9d2" strokeweight="3pt" type="#_x0000_t9" adj="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">
                  <v:fill type="tile" o:title="Smiling hospital staff" recolor="t" rotate="t" r:id="rId14"/>
                </v:shape>
                <v:shape id="Hexagon 2" style="position:absolute;left:18016;top:9415;width:21431;height:17621;visibility:visible;mso-wrap-style:square;v-text-anchor:middle" alt="Doctor with a patient" o:spid="_x0000_s1028" strokecolor="#80a9d2" strokeweight="3pt" type="#_x0000_t9" adj="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">
                  <v:fill type="frame" o:title="Doctor with a patient" recolor="t" rotate="t" r:id="rId15"/>
                </v:shape>
                <v:shape id="Hexagon 2" style="position:absolute;top:18740;width:21431;height:17621;visibility:visible;mso-wrap-style:square;v-text-anchor:middle" alt="Two surgeons reviewing an x-ray" o:spid="_x0000_s1029" strokecolor="#80a9d2" strokeweight="3pt" type="#_x0000_t9" adj="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">
                  <v:fill type="frame" o:title="Two surgeons reviewing an x-ray" recolor="t" rotate="t" r:id="rId16"/>
                </v:shape>
                <v:shape id="Hexagon 2" style="position:absolute;left:17835;top:27884;width:21431;height:17621;visibility:visible;mso-wrap-style:square;v-text-anchor:middle" alt="Healthcare colleagues meeting" o:spid="_x0000_s1030" strokecolor="#80a9d2" strokeweight="3pt" type="#_x0000_t9" adj="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">
                  <v:fill type="frame" o:title="Healthcare colleagues meeting" recolor="t" rotate="t" r:id="rId17"/>
                </v:shape>
                <v:shape id="Hexagon 2" style="position:absolute;top:37300;width:21431;height:17621;visibility:visible;mso-wrap-style:square;v-text-anchor:middle" alt="Pipette putting samples on a test tube" o:spid="_x0000_s1031" strokecolor="#80a9d2" strokeweight="3pt" type="#_x0000_t9" adj="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">
                  <v:fill type="frame" o:title="Pipette putting samples on a test tube" recolor="t" rotate="t" r:id="rId18"/>
                </v:shape>
                <v:shape id="Hexagon 2" style="position:absolute;left:35761;top:18831;width:21431;height:17621;visibility:visible;mso-wrap-style:square;v-text-anchor:middle" alt="Woman using a microscope" o:spid="_x0000_s1032" strokecolor="#80a9d2" strokeweight="3pt" type="#_x0000_t9" adj="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">
                  <v:fill type="tile" o:title="Woman using a microscope" recolor="t" rotate="t" r:id="rId19"/>
                </v:shape>
              </v:group>
            </w:pict>
          </mc:Fallback>
        </mc:AlternateContent>
      </w:r>
      <w:r w:rsidR="00B83A09">
        <w:br w:type="page"/>
      </w:r>
    </w:p>
    <w:sdt>
      <w:sdtPr>
        <w:rPr>
          <w:rFonts w:asciiTheme="minorHAnsi" w:eastAsiaTheme="minorEastAsia" w:hAnsiTheme="minorHAnsi" w:cstheme="minorBidi"/>
          <w:color w:val="auto"/>
          <w:kern w:val="2"/>
          <w:sz w:val="24"/>
          <w:szCs w:val="24"/>
          <w:lang w:val="en-SG" w:eastAsia="zh-CN"/>
          <w14:ligatures w14:val="standardContextual"/>
        </w:rPr>
        <w:id w:val="890510718"/>
        <w:docPartObj>
          <w:docPartGallery w:val="Table of Contents"/>
          <w:docPartUnique/>
        </w:docPartObj>
      </w:sdtPr>
      <w:sdtContent>
        <w:p w14:paraId="590F0EBA" w14:textId="535E11E7" w:rsidR="001503C4" w:rsidRDefault="001503C4">
          <w:pPr>
            <w:pStyle w:val="TOCHeading"/>
          </w:pPr>
          <w:r>
            <w:t>Contents</w:t>
          </w:r>
        </w:p>
        <w:p w14:paraId="2CA0E363" w14:textId="2FE925B3" w:rsidR="007E0592" w:rsidRDefault="50572F29">
          <w:pPr>
            <w:pStyle w:val="TOC1"/>
            <w:tabs>
              <w:tab w:val="right" w:leader="dot" w:pos="8296"/>
            </w:tabs>
            <w:rPr>
              <w:noProof/>
              <w:lang w:val="en-CA" w:eastAsia="en-US"/>
            </w:rPr>
          </w:pPr>
          <w:r>
            <w:fldChar w:fldCharType="begin"/>
          </w:r>
          <w:r w:rsidR="001503C4">
            <w:instrText>TOC \o "1-3" \h \z \u</w:instrText>
          </w:r>
          <w:r>
            <w:fldChar w:fldCharType="separate"/>
          </w:r>
          <w:hyperlink w:anchor="_Toc161601835" w:history="1">
            <w:r w:rsidR="007E0592" w:rsidRPr="00AB4061">
              <w:rPr>
                <w:rStyle w:val="Hyperlink"/>
                <w:noProof/>
              </w:rPr>
              <w:t>Summary</w:t>
            </w:r>
            <w:r w:rsidR="007E0592">
              <w:rPr>
                <w:noProof/>
                <w:webHidden/>
              </w:rPr>
              <w:tab/>
            </w:r>
            <w:r w:rsidR="007E0592">
              <w:rPr>
                <w:noProof/>
                <w:webHidden/>
              </w:rPr>
              <w:fldChar w:fldCharType="begin"/>
            </w:r>
            <w:r w:rsidR="007E0592">
              <w:rPr>
                <w:noProof/>
                <w:webHidden/>
              </w:rPr>
              <w:instrText xml:space="preserve"> PAGEREF _Toc161601835 \h </w:instrText>
            </w:r>
            <w:r w:rsidR="007E0592">
              <w:rPr>
                <w:noProof/>
                <w:webHidden/>
              </w:rPr>
            </w:r>
            <w:r w:rsidR="007E0592">
              <w:rPr>
                <w:noProof/>
                <w:webHidden/>
              </w:rPr>
              <w:fldChar w:fldCharType="separate"/>
            </w:r>
            <w:r w:rsidR="00283654">
              <w:rPr>
                <w:noProof/>
                <w:webHidden/>
              </w:rPr>
              <w:t>4</w:t>
            </w:r>
            <w:r w:rsidR="007E0592">
              <w:rPr>
                <w:noProof/>
                <w:webHidden/>
              </w:rPr>
              <w:fldChar w:fldCharType="end"/>
            </w:r>
          </w:hyperlink>
        </w:p>
        <w:p w14:paraId="334018A5" w14:textId="13EF0670" w:rsidR="007E0592" w:rsidRDefault="00000000">
          <w:pPr>
            <w:pStyle w:val="TOC1"/>
            <w:tabs>
              <w:tab w:val="right" w:leader="dot" w:pos="8296"/>
            </w:tabs>
            <w:rPr>
              <w:noProof/>
              <w:lang w:val="en-CA" w:eastAsia="en-US"/>
            </w:rPr>
          </w:pPr>
          <w:hyperlink w:anchor="_Toc161601836" w:history="1">
            <w:r w:rsidR="007E0592" w:rsidRPr="00AB4061">
              <w:rPr>
                <w:rStyle w:val="Hyperlink"/>
                <w:noProof/>
              </w:rPr>
              <w:t>Data Exploration</w:t>
            </w:r>
            <w:r w:rsidR="007E0592">
              <w:rPr>
                <w:noProof/>
                <w:webHidden/>
              </w:rPr>
              <w:tab/>
            </w:r>
            <w:r w:rsidR="007E0592">
              <w:rPr>
                <w:noProof/>
                <w:webHidden/>
              </w:rPr>
              <w:fldChar w:fldCharType="begin"/>
            </w:r>
            <w:r w:rsidR="007E0592">
              <w:rPr>
                <w:noProof/>
                <w:webHidden/>
              </w:rPr>
              <w:instrText xml:space="preserve"> PAGEREF _Toc161601836 \h </w:instrText>
            </w:r>
            <w:r w:rsidR="007E0592">
              <w:rPr>
                <w:noProof/>
                <w:webHidden/>
              </w:rPr>
            </w:r>
            <w:r w:rsidR="007E0592">
              <w:rPr>
                <w:noProof/>
                <w:webHidden/>
              </w:rPr>
              <w:fldChar w:fldCharType="separate"/>
            </w:r>
            <w:r w:rsidR="00283654">
              <w:rPr>
                <w:noProof/>
                <w:webHidden/>
              </w:rPr>
              <w:t>6</w:t>
            </w:r>
            <w:r w:rsidR="007E0592">
              <w:rPr>
                <w:noProof/>
                <w:webHidden/>
              </w:rPr>
              <w:fldChar w:fldCharType="end"/>
            </w:r>
          </w:hyperlink>
        </w:p>
        <w:p w14:paraId="3CFE36F3" w14:textId="704D3C45" w:rsidR="007E0592" w:rsidRDefault="00000000">
          <w:pPr>
            <w:pStyle w:val="TOC2"/>
            <w:tabs>
              <w:tab w:val="right" w:leader="dot" w:pos="8296"/>
            </w:tabs>
            <w:rPr>
              <w:noProof/>
              <w:lang w:val="en-CA" w:eastAsia="en-US"/>
            </w:rPr>
          </w:pPr>
          <w:hyperlink w:anchor="_Toc161601837" w:history="1">
            <w:r w:rsidR="007E0592" w:rsidRPr="00AB4061">
              <w:rPr>
                <w:rStyle w:val="Hyperlink"/>
                <w:noProof/>
              </w:rPr>
              <w:t>General characteristics of the dataset</w:t>
            </w:r>
            <w:r w:rsidR="007E0592">
              <w:rPr>
                <w:noProof/>
                <w:webHidden/>
              </w:rPr>
              <w:tab/>
            </w:r>
            <w:r w:rsidR="007E0592">
              <w:rPr>
                <w:noProof/>
                <w:webHidden/>
              </w:rPr>
              <w:fldChar w:fldCharType="begin"/>
            </w:r>
            <w:r w:rsidR="007E0592">
              <w:rPr>
                <w:noProof/>
                <w:webHidden/>
              </w:rPr>
              <w:instrText xml:space="preserve"> PAGEREF _Toc161601837 \h </w:instrText>
            </w:r>
            <w:r w:rsidR="007E0592">
              <w:rPr>
                <w:noProof/>
                <w:webHidden/>
              </w:rPr>
            </w:r>
            <w:r w:rsidR="007E0592">
              <w:rPr>
                <w:noProof/>
                <w:webHidden/>
              </w:rPr>
              <w:fldChar w:fldCharType="separate"/>
            </w:r>
            <w:r w:rsidR="00283654">
              <w:rPr>
                <w:noProof/>
                <w:webHidden/>
              </w:rPr>
              <w:t>6</w:t>
            </w:r>
            <w:r w:rsidR="007E0592">
              <w:rPr>
                <w:noProof/>
                <w:webHidden/>
              </w:rPr>
              <w:fldChar w:fldCharType="end"/>
            </w:r>
          </w:hyperlink>
        </w:p>
        <w:p w14:paraId="7F8EED47" w14:textId="5AD154D6" w:rsidR="007E0592" w:rsidRDefault="00000000">
          <w:pPr>
            <w:pStyle w:val="TOC3"/>
            <w:tabs>
              <w:tab w:val="right" w:leader="dot" w:pos="8296"/>
            </w:tabs>
            <w:rPr>
              <w:noProof/>
              <w:lang w:val="en-CA" w:eastAsia="en-US"/>
            </w:rPr>
          </w:pPr>
          <w:hyperlink w:anchor="_Toc161601838" w:history="1">
            <w:r w:rsidR="007E0592" w:rsidRPr="00AB4061">
              <w:rPr>
                <w:rStyle w:val="Hyperlink"/>
                <w:noProof/>
              </w:rPr>
              <w:t>How many records do we have? How many variables?</w:t>
            </w:r>
            <w:r w:rsidR="007E0592">
              <w:rPr>
                <w:noProof/>
                <w:webHidden/>
              </w:rPr>
              <w:tab/>
            </w:r>
            <w:r w:rsidR="007E0592">
              <w:rPr>
                <w:noProof/>
                <w:webHidden/>
              </w:rPr>
              <w:fldChar w:fldCharType="begin"/>
            </w:r>
            <w:r w:rsidR="007E0592">
              <w:rPr>
                <w:noProof/>
                <w:webHidden/>
              </w:rPr>
              <w:instrText xml:space="preserve"> PAGEREF _Toc161601838 \h </w:instrText>
            </w:r>
            <w:r w:rsidR="007E0592">
              <w:rPr>
                <w:noProof/>
                <w:webHidden/>
              </w:rPr>
            </w:r>
            <w:r w:rsidR="007E0592">
              <w:rPr>
                <w:noProof/>
                <w:webHidden/>
              </w:rPr>
              <w:fldChar w:fldCharType="separate"/>
            </w:r>
            <w:r w:rsidR="00283654">
              <w:rPr>
                <w:noProof/>
                <w:webHidden/>
              </w:rPr>
              <w:t>6</w:t>
            </w:r>
            <w:r w:rsidR="007E0592">
              <w:rPr>
                <w:noProof/>
                <w:webHidden/>
              </w:rPr>
              <w:fldChar w:fldCharType="end"/>
            </w:r>
          </w:hyperlink>
        </w:p>
        <w:p w14:paraId="2931B74D" w14:textId="2BEECAB5" w:rsidR="007E0592" w:rsidRDefault="00000000">
          <w:pPr>
            <w:pStyle w:val="TOC3"/>
            <w:tabs>
              <w:tab w:val="right" w:leader="dot" w:pos="8296"/>
            </w:tabs>
            <w:rPr>
              <w:noProof/>
              <w:lang w:val="en-CA" w:eastAsia="en-US"/>
            </w:rPr>
          </w:pPr>
          <w:hyperlink w:anchor="_Toc161601839" w:history="1">
            <w:r w:rsidR="007E0592" w:rsidRPr="00AB4061">
              <w:rPr>
                <w:rStyle w:val="Hyperlink"/>
                <w:noProof/>
              </w:rPr>
              <w:t>What are the variable names? Are they meaningful?</w:t>
            </w:r>
            <w:r w:rsidR="007E0592">
              <w:rPr>
                <w:noProof/>
                <w:webHidden/>
              </w:rPr>
              <w:tab/>
            </w:r>
            <w:r w:rsidR="007E0592">
              <w:rPr>
                <w:noProof/>
                <w:webHidden/>
              </w:rPr>
              <w:fldChar w:fldCharType="begin"/>
            </w:r>
            <w:r w:rsidR="007E0592">
              <w:rPr>
                <w:noProof/>
                <w:webHidden/>
              </w:rPr>
              <w:instrText xml:space="preserve"> PAGEREF _Toc161601839 \h </w:instrText>
            </w:r>
            <w:r w:rsidR="007E0592">
              <w:rPr>
                <w:noProof/>
                <w:webHidden/>
              </w:rPr>
            </w:r>
            <w:r w:rsidR="007E0592">
              <w:rPr>
                <w:noProof/>
                <w:webHidden/>
              </w:rPr>
              <w:fldChar w:fldCharType="separate"/>
            </w:r>
            <w:r w:rsidR="00283654">
              <w:rPr>
                <w:noProof/>
                <w:webHidden/>
              </w:rPr>
              <w:t>6</w:t>
            </w:r>
            <w:r w:rsidR="007E0592">
              <w:rPr>
                <w:noProof/>
                <w:webHidden/>
              </w:rPr>
              <w:fldChar w:fldCharType="end"/>
            </w:r>
          </w:hyperlink>
        </w:p>
        <w:p w14:paraId="7351DE36" w14:textId="6318F79C" w:rsidR="007E0592" w:rsidRDefault="00000000">
          <w:pPr>
            <w:pStyle w:val="TOC3"/>
            <w:tabs>
              <w:tab w:val="right" w:leader="dot" w:pos="8296"/>
            </w:tabs>
            <w:rPr>
              <w:noProof/>
              <w:lang w:val="en-CA" w:eastAsia="en-US"/>
            </w:rPr>
          </w:pPr>
          <w:hyperlink w:anchor="_Toc161601840" w:history="1">
            <w:r w:rsidR="007E0592" w:rsidRPr="00AB4061">
              <w:rPr>
                <w:rStyle w:val="Hyperlink"/>
                <w:noProof/>
              </w:rPr>
              <w:t>What type is each variable?</w:t>
            </w:r>
            <w:r w:rsidR="007E0592">
              <w:rPr>
                <w:noProof/>
                <w:webHidden/>
              </w:rPr>
              <w:tab/>
            </w:r>
            <w:r w:rsidR="007E0592">
              <w:rPr>
                <w:noProof/>
                <w:webHidden/>
              </w:rPr>
              <w:fldChar w:fldCharType="begin"/>
            </w:r>
            <w:r w:rsidR="007E0592">
              <w:rPr>
                <w:noProof/>
                <w:webHidden/>
              </w:rPr>
              <w:instrText xml:space="preserve"> PAGEREF _Toc161601840 \h </w:instrText>
            </w:r>
            <w:r w:rsidR="007E0592">
              <w:rPr>
                <w:noProof/>
                <w:webHidden/>
              </w:rPr>
            </w:r>
            <w:r w:rsidR="007E0592">
              <w:rPr>
                <w:noProof/>
                <w:webHidden/>
              </w:rPr>
              <w:fldChar w:fldCharType="separate"/>
            </w:r>
            <w:r w:rsidR="00283654">
              <w:rPr>
                <w:noProof/>
                <w:webHidden/>
              </w:rPr>
              <w:t>7</w:t>
            </w:r>
            <w:r w:rsidR="007E0592">
              <w:rPr>
                <w:noProof/>
                <w:webHidden/>
              </w:rPr>
              <w:fldChar w:fldCharType="end"/>
            </w:r>
          </w:hyperlink>
        </w:p>
        <w:p w14:paraId="26C6A445" w14:textId="617541C0" w:rsidR="007E0592" w:rsidRDefault="00000000">
          <w:pPr>
            <w:pStyle w:val="TOC3"/>
            <w:tabs>
              <w:tab w:val="right" w:leader="dot" w:pos="8296"/>
            </w:tabs>
            <w:rPr>
              <w:noProof/>
              <w:lang w:val="en-CA" w:eastAsia="en-US"/>
            </w:rPr>
          </w:pPr>
          <w:hyperlink w:anchor="_Toc161601841" w:history="1">
            <w:r w:rsidR="007E0592" w:rsidRPr="00AB4061">
              <w:rPr>
                <w:rStyle w:val="Hyperlink"/>
                <w:noProof/>
              </w:rPr>
              <w:t>How many unique values does each variable have?</w:t>
            </w:r>
            <w:r w:rsidR="007E0592">
              <w:rPr>
                <w:noProof/>
                <w:webHidden/>
              </w:rPr>
              <w:tab/>
            </w:r>
            <w:r w:rsidR="007E0592">
              <w:rPr>
                <w:noProof/>
                <w:webHidden/>
              </w:rPr>
              <w:fldChar w:fldCharType="begin"/>
            </w:r>
            <w:r w:rsidR="007E0592">
              <w:rPr>
                <w:noProof/>
                <w:webHidden/>
              </w:rPr>
              <w:instrText xml:space="preserve"> PAGEREF _Toc161601841 \h </w:instrText>
            </w:r>
            <w:r w:rsidR="007E0592">
              <w:rPr>
                <w:noProof/>
                <w:webHidden/>
              </w:rPr>
            </w:r>
            <w:r w:rsidR="007E0592">
              <w:rPr>
                <w:noProof/>
                <w:webHidden/>
              </w:rPr>
              <w:fldChar w:fldCharType="separate"/>
            </w:r>
            <w:r w:rsidR="00283654">
              <w:rPr>
                <w:noProof/>
                <w:webHidden/>
              </w:rPr>
              <w:t>8</w:t>
            </w:r>
            <w:r w:rsidR="007E0592">
              <w:rPr>
                <w:noProof/>
                <w:webHidden/>
              </w:rPr>
              <w:fldChar w:fldCharType="end"/>
            </w:r>
          </w:hyperlink>
        </w:p>
        <w:p w14:paraId="2D98BF10" w14:textId="3D75ECAE" w:rsidR="007E0592" w:rsidRDefault="00000000">
          <w:pPr>
            <w:pStyle w:val="TOC3"/>
            <w:tabs>
              <w:tab w:val="right" w:leader="dot" w:pos="8296"/>
            </w:tabs>
            <w:rPr>
              <w:noProof/>
              <w:lang w:val="en-CA" w:eastAsia="en-US"/>
            </w:rPr>
          </w:pPr>
          <w:hyperlink w:anchor="_Toc161601842" w:history="1">
            <w:r w:rsidR="007E0592" w:rsidRPr="00AB4061">
              <w:rPr>
                <w:rStyle w:val="Hyperlink"/>
                <w:noProof/>
              </w:rPr>
              <w:t>What value occurs most frequently, and how often does it occur?</w:t>
            </w:r>
            <w:r w:rsidR="007E0592">
              <w:rPr>
                <w:noProof/>
                <w:webHidden/>
              </w:rPr>
              <w:tab/>
            </w:r>
            <w:r w:rsidR="007E0592">
              <w:rPr>
                <w:noProof/>
                <w:webHidden/>
              </w:rPr>
              <w:fldChar w:fldCharType="begin"/>
            </w:r>
            <w:r w:rsidR="007E0592">
              <w:rPr>
                <w:noProof/>
                <w:webHidden/>
              </w:rPr>
              <w:instrText xml:space="preserve"> PAGEREF _Toc161601842 \h </w:instrText>
            </w:r>
            <w:r w:rsidR="007E0592">
              <w:rPr>
                <w:noProof/>
                <w:webHidden/>
              </w:rPr>
            </w:r>
            <w:r w:rsidR="007E0592">
              <w:rPr>
                <w:noProof/>
                <w:webHidden/>
              </w:rPr>
              <w:fldChar w:fldCharType="separate"/>
            </w:r>
            <w:r w:rsidR="00283654">
              <w:rPr>
                <w:noProof/>
                <w:webHidden/>
              </w:rPr>
              <w:t>10</w:t>
            </w:r>
            <w:r w:rsidR="007E0592">
              <w:rPr>
                <w:noProof/>
                <w:webHidden/>
              </w:rPr>
              <w:fldChar w:fldCharType="end"/>
            </w:r>
          </w:hyperlink>
        </w:p>
        <w:p w14:paraId="57E6940A" w14:textId="25249E88" w:rsidR="007E0592" w:rsidRDefault="00000000">
          <w:pPr>
            <w:pStyle w:val="TOC3"/>
            <w:tabs>
              <w:tab w:val="right" w:leader="dot" w:pos="8296"/>
            </w:tabs>
            <w:rPr>
              <w:noProof/>
              <w:lang w:val="en-CA" w:eastAsia="en-US"/>
            </w:rPr>
          </w:pPr>
          <w:hyperlink w:anchor="_Toc161601843" w:history="1">
            <w:r w:rsidR="007E0592" w:rsidRPr="00AB4061">
              <w:rPr>
                <w:rStyle w:val="Hyperlink"/>
                <w:noProof/>
              </w:rPr>
              <w:t>Are there missing observations (vertically and horizontally)? If so, how frequently does this occur?</w:t>
            </w:r>
            <w:r w:rsidR="007E0592">
              <w:rPr>
                <w:noProof/>
                <w:webHidden/>
              </w:rPr>
              <w:tab/>
            </w:r>
            <w:r w:rsidR="007E0592">
              <w:rPr>
                <w:noProof/>
                <w:webHidden/>
              </w:rPr>
              <w:fldChar w:fldCharType="begin"/>
            </w:r>
            <w:r w:rsidR="007E0592">
              <w:rPr>
                <w:noProof/>
                <w:webHidden/>
              </w:rPr>
              <w:instrText xml:space="preserve"> PAGEREF _Toc161601843 \h </w:instrText>
            </w:r>
            <w:r w:rsidR="007E0592">
              <w:rPr>
                <w:noProof/>
                <w:webHidden/>
              </w:rPr>
            </w:r>
            <w:r w:rsidR="007E0592">
              <w:rPr>
                <w:noProof/>
                <w:webHidden/>
              </w:rPr>
              <w:fldChar w:fldCharType="separate"/>
            </w:r>
            <w:r w:rsidR="00283654">
              <w:rPr>
                <w:noProof/>
                <w:webHidden/>
              </w:rPr>
              <w:t>12</w:t>
            </w:r>
            <w:r w:rsidR="007E0592">
              <w:rPr>
                <w:noProof/>
                <w:webHidden/>
              </w:rPr>
              <w:fldChar w:fldCharType="end"/>
            </w:r>
          </w:hyperlink>
        </w:p>
        <w:p w14:paraId="43CA2B8F" w14:textId="7922C1A0" w:rsidR="007E0592" w:rsidRDefault="00000000">
          <w:pPr>
            <w:pStyle w:val="TOC2"/>
            <w:tabs>
              <w:tab w:val="right" w:leader="dot" w:pos="8296"/>
            </w:tabs>
            <w:rPr>
              <w:noProof/>
              <w:lang w:val="en-CA" w:eastAsia="en-US"/>
            </w:rPr>
          </w:pPr>
          <w:hyperlink w:anchor="_Toc161601844" w:history="1">
            <w:r w:rsidR="007E0592" w:rsidRPr="00AB4061">
              <w:rPr>
                <w:rStyle w:val="Hyperlink"/>
                <w:noProof/>
              </w:rPr>
              <w:t>Examine descriptive statistics for each variable</w:t>
            </w:r>
            <w:r w:rsidR="007E0592">
              <w:rPr>
                <w:noProof/>
                <w:webHidden/>
              </w:rPr>
              <w:tab/>
            </w:r>
            <w:r w:rsidR="007E0592">
              <w:rPr>
                <w:noProof/>
                <w:webHidden/>
              </w:rPr>
              <w:fldChar w:fldCharType="begin"/>
            </w:r>
            <w:r w:rsidR="007E0592">
              <w:rPr>
                <w:noProof/>
                <w:webHidden/>
              </w:rPr>
              <w:instrText xml:space="preserve"> PAGEREF _Toc161601844 \h </w:instrText>
            </w:r>
            <w:r w:rsidR="007E0592">
              <w:rPr>
                <w:noProof/>
                <w:webHidden/>
              </w:rPr>
            </w:r>
            <w:r w:rsidR="007E0592">
              <w:rPr>
                <w:noProof/>
                <w:webHidden/>
              </w:rPr>
              <w:fldChar w:fldCharType="separate"/>
            </w:r>
            <w:r w:rsidR="00283654">
              <w:rPr>
                <w:noProof/>
                <w:webHidden/>
              </w:rPr>
              <w:t>18</w:t>
            </w:r>
            <w:r w:rsidR="007E0592">
              <w:rPr>
                <w:noProof/>
                <w:webHidden/>
              </w:rPr>
              <w:fldChar w:fldCharType="end"/>
            </w:r>
          </w:hyperlink>
        </w:p>
        <w:p w14:paraId="3DF5E451" w14:textId="36BB96AA" w:rsidR="007E0592" w:rsidRDefault="00000000">
          <w:pPr>
            <w:pStyle w:val="TOC3"/>
            <w:tabs>
              <w:tab w:val="right" w:leader="dot" w:pos="8296"/>
            </w:tabs>
            <w:rPr>
              <w:noProof/>
              <w:lang w:val="en-CA" w:eastAsia="en-US"/>
            </w:rPr>
          </w:pPr>
          <w:hyperlink w:anchor="_Toc161601845" w:history="1">
            <w:r w:rsidR="007E0592" w:rsidRPr="00AB4061">
              <w:rPr>
                <w:rStyle w:val="Hyperlink"/>
                <w:noProof/>
              </w:rPr>
              <w:t>Categorical Variables</w:t>
            </w:r>
            <w:r w:rsidR="007E0592">
              <w:rPr>
                <w:noProof/>
                <w:webHidden/>
              </w:rPr>
              <w:tab/>
            </w:r>
            <w:r w:rsidR="007E0592">
              <w:rPr>
                <w:noProof/>
                <w:webHidden/>
              </w:rPr>
              <w:fldChar w:fldCharType="begin"/>
            </w:r>
            <w:r w:rsidR="007E0592">
              <w:rPr>
                <w:noProof/>
                <w:webHidden/>
              </w:rPr>
              <w:instrText xml:space="preserve"> PAGEREF _Toc161601845 \h </w:instrText>
            </w:r>
            <w:r w:rsidR="007E0592">
              <w:rPr>
                <w:noProof/>
                <w:webHidden/>
              </w:rPr>
            </w:r>
            <w:r w:rsidR="007E0592">
              <w:rPr>
                <w:noProof/>
                <w:webHidden/>
              </w:rPr>
              <w:fldChar w:fldCharType="separate"/>
            </w:r>
            <w:r w:rsidR="00283654">
              <w:rPr>
                <w:noProof/>
                <w:webHidden/>
              </w:rPr>
              <w:t>18</w:t>
            </w:r>
            <w:r w:rsidR="007E0592">
              <w:rPr>
                <w:noProof/>
                <w:webHidden/>
              </w:rPr>
              <w:fldChar w:fldCharType="end"/>
            </w:r>
          </w:hyperlink>
        </w:p>
        <w:p w14:paraId="1D44C953" w14:textId="0549BBB8" w:rsidR="007E0592" w:rsidRDefault="00000000">
          <w:pPr>
            <w:pStyle w:val="TOC3"/>
            <w:tabs>
              <w:tab w:val="right" w:leader="dot" w:pos="8296"/>
            </w:tabs>
            <w:rPr>
              <w:noProof/>
              <w:lang w:val="en-CA" w:eastAsia="en-US"/>
            </w:rPr>
          </w:pPr>
          <w:hyperlink w:anchor="_Toc161601846" w:history="1">
            <w:r w:rsidR="007E0592" w:rsidRPr="00AB4061">
              <w:rPr>
                <w:rStyle w:val="Hyperlink"/>
                <w:noProof/>
              </w:rPr>
              <w:t>Numerical Variable</w:t>
            </w:r>
            <w:r w:rsidR="007E0592">
              <w:rPr>
                <w:noProof/>
                <w:webHidden/>
              </w:rPr>
              <w:tab/>
            </w:r>
            <w:r w:rsidR="007E0592">
              <w:rPr>
                <w:noProof/>
                <w:webHidden/>
              </w:rPr>
              <w:fldChar w:fldCharType="begin"/>
            </w:r>
            <w:r w:rsidR="007E0592">
              <w:rPr>
                <w:noProof/>
                <w:webHidden/>
              </w:rPr>
              <w:instrText xml:space="preserve"> PAGEREF _Toc161601846 \h </w:instrText>
            </w:r>
            <w:r w:rsidR="007E0592">
              <w:rPr>
                <w:noProof/>
                <w:webHidden/>
              </w:rPr>
            </w:r>
            <w:r w:rsidR="007E0592">
              <w:rPr>
                <w:noProof/>
                <w:webHidden/>
              </w:rPr>
              <w:fldChar w:fldCharType="separate"/>
            </w:r>
            <w:r w:rsidR="00283654">
              <w:rPr>
                <w:noProof/>
                <w:webHidden/>
              </w:rPr>
              <w:t>22</w:t>
            </w:r>
            <w:r w:rsidR="007E0592">
              <w:rPr>
                <w:noProof/>
                <w:webHidden/>
              </w:rPr>
              <w:fldChar w:fldCharType="end"/>
            </w:r>
          </w:hyperlink>
        </w:p>
        <w:p w14:paraId="72EC3D15" w14:textId="106FE12D" w:rsidR="007E0592" w:rsidRDefault="00000000">
          <w:pPr>
            <w:pStyle w:val="TOC1"/>
            <w:tabs>
              <w:tab w:val="right" w:leader="dot" w:pos="8296"/>
            </w:tabs>
            <w:rPr>
              <w:noProof/>
              <w:lang w:val="en-CA" w:eastAsia="en-US"/>
            </w:rPr>
          </w:pPr>
          <w:hyperlink w:anchor="_Toc161601847" w:history="1">
            <w:r w:rsidR="007E0592" w:rsidRPr="00AB4061">
              <w:rPr>
                <w:rStyle w:val="Hyperlink"/>
                <w:noProof/>
              </w:rPr>
              <w:t>Normalization</w:t>
            </w:r>
            <w:r w:rsidR="007E0592">
              <w:rPr>
                <w:noProof/>
                <w:webHidden/>
              </w:rPr>
              <w:tab/>
            </w:r>
            <w:r w:rsidR="007E0592">
              <w:rPr>
                <w:noProof/>
                <w:webHidden/>
              </w:rPr>
              <w:fldChar w:fldCharType="begin"/>
            </w:r>
            <w:r w:rsidR="007E0592">
              <w:rPr>
                <w:noProof/>
                <w:webHidden/>
              </w:rPr>
              <w:instrText xml:space="preserve"> PAGEREF _Toc161601847 \h </w:instrText>
            </w:r>
            <w:r w:rsidR="007E0592">
              <w:rPr>
                <w:noProof/>
                <w:webHidden/>
              </w:rPr>
            </w:r>
            <w:r w:rsidR="007E0592">
              <w:rPr>
                <w:noProof/>
                <w:webHidden/>
              </w:rPr>
              <w:fldChar w:fldCharType="separate"/>
            </w:r>
            <w:r w:rsidR="00283654">
              <w:rPr>
                <w:noProof/>
                <w:webHidden/>
              </w:rPr>
              <w:t>24</w:t>
            </w:r>
            <w:r w:rsidR="007E0592">
              <w:rPr>
                <w:noProof/>
                <w:webHidden/>
              </w:rPr>
              <w:fldChar w:fldCharType="end"/>
            </w:r>
          </w:hyperlink>
        </w:p>
        <w:p w14:paraId="6BF036DA" w14:textId="35D450DB" w:rsidR="007E0592" w:rsidRDefault="00000000">
          <w:pPr>
            <w:pStyle w:val="TOC2"/>
            <w:tabs>
              <w:tab w:val="right" w:leader="dot" w:pos="8296"/>
            </w:tabs>
            <w:rPr>
              <w:noProof/>
              <w:lang w:val="en-CA" w:eastAsia="en-US"/>
            </w:rPr>
          </w:pPr>
          <w:hyperlink w:anchor="_Toc161601848" w:history="1">
            <w:r w:rsidR="007E0592" w:rsidRPr="00AB4061">
              <w:rPr>
                <w:rStyle w:val="Hyperlink"/>
                <w:noProof/>
              </w:rPr>
              <w:t>Normality check</w:t>
            </w:r>
            <w:r w:rsidR="007E0592">
              <w:rPr>
                <w:noProof/>
                <w:webHidden/>
              </w:rPr>
              <w:tab/>
            </w:r>
            <w:r w:rsidR="007E0592">
              <w:rPr>
                <w:noProof/>
                <w:webHidden/>
              </w:rPr>
              <w:fldChar w:fldCharType="begin"/>
            </w:r>
            <w:r w:rsidR="007E0592">
              <w:rPr>
                <w:noProof/>
                <w:webHidden/>
              </w:rPr>
              <w:instrText xml:space="preserve"> PAGEREF _Toc161601848 \h </w:instrText>
            </w:r>
            <w:r w:rsidR="007E0592">
              <w:rPr>
                <w:noProof/>
                <w:webHidden/>
              </w:rPr>
            </w:r>
            <w:r w:rsidR="007E0592">
              <w:rPr>
                <w:noProof/>
                <w:webHidden/>
              </w:rPr>
              <w:fldChar w:fldCharType="separate"/>
            </w:r>
            <w:r w:rsidR="00283654">
              <w:rPr>
                <w:noProof/>
                <w:webHidden/>
              </w:rPr>
              <w:t>24</w:t>
            </w:r>
            <w:r w:rsidR="007E0592">
              <w:rPr>
                <w:noProof/>
                <w:webHidden/>
              </w:rPr>
              <w:fldChar w:fldCharType="end"/>
            </w:r>
          </w:hyperlink>
        </w:p>
        <w:p w14:paraId="79753C82" w14:textId="75BDFF61" w:rsidR="007E0592" w:rsidRDefault="00000000">
          <w:pPr>
            <w:pStyle w:val="TOC3"/>
            <w:tabs>
              <w:tab w:val="right" w:leader="dot" w:pos="8296"/>
            </w:tabs>
            <w:rPr>
              <w:noProof/>
              <w:lang w:val="en-CA" w:eastAsia="en-US"/>
            </w:rPr>
          </w:pPr>
          <w:hyperlink w:anchor="_Toc161601849" w:history="1">
            <w:r w:rsidR="007E0592" w:rsidRPr="00AB4061">
              <w:rPr>
                <w:rStyle w:val="Hyperlink"/>
                <w:noProof/>
              </w:rPr>
              <w:t>Histograms and QQ Plots</w:t>
            </w:r>
            <w:r w:rsidR="007E0592">
              <w:rPr>
                <w:noProof/>
                <w:webHidden/>
              </w:rPr>
              <w:tab/>
            </w:r>
            <w:r w:rsidR="007E0592">
              <w:rPr>
                <w:noProof/>
                <w:webHidden/>
              </w:rPr>
              <w:fldChar w:fldCharType="begin"/>
            </w:r>
            <w:r w:rsidR="007E0592">
              <w:rPr>
                <w:noProof/>
                <w:webHidden/>
              </w:rPr>
              <w:instrText xml:space="preserve"> PAGEREF _Toc161601849 \h </w:instrText>
            </w:r>
            <w:r w:rsidR="007E0592">
              <w:rPr>
                <w:noProof/>
                <w:webHidden/>
              </w:rPr>
            </w:r>
            <w:r w:rsidR="007E0592">
              <w:rPr>
                <w:noProof/>
                <w:webHidden/>
              </w:rPr>
              <w:fldChar w:fldCharType="separate"/>
            </w:r>
            <w:r w:rsidR="00283654">
              <w:rPr>
                <w:noProof/>
                <w:webHidden/>
              </w:rPr>
              <w:t>24</w:t>
            </w:r>
            <w:r w:rsidR="007E0592">
              <w:rPr>
                <w:noProof/>
                <w:webHidden/>
              </w:rPr>
              <w:fldChar w:fldCharType="end"/>
            </w:r>
          </w:hyperlink>
        </w:p>
        <w:p w14:paraId="219F360C" w14:textId="7F69A4E3" w:rsidR="007E0592" w:rsidRDefault="00000000">
          <w:pPr>
            <w:pStyle w:val="TOC3"/>
            <w:tabs>
              <w:tab w:val="right" w:leader="dot" w:pos="8296"/>
            </w:tabs>
            <w:rPr>
              <w:noProof/>
              <w:lang w:val="en-CA" w:eastAsia="en-US"/>
            </w:rPr>
          </w:pPr>
          <w:hyperlink w:anchor="_Toc161601850" w:history="1">
            <w:r w:rsidR="007E0592" w:rsidRPr="00AB4061">
              <w:rPr>
                <w:rStyle w:val="Hyperlink"/>
                <w:noProof/>
              </w:rPr>
              <w:t>Shapiro Wilk test</w:t>
            </w:r>
            <w:r w:rsidR="007E0592">
              <w:rPr>
                <w:noProof/>
                <w:webHidden/>
              </w:rPr>
              <w:tab/>
            </w:r>
            <w:r w:rsidR="007E0592">
              <w:rPr>
                <w:noProof/>
                <w:webHidden/>
              </w:rPr>
              <w:fldChar w:fldCharType="begin"/>
            </w:r>
            <w:r w:rsidR="007E0592">
              <w:rPr>
                <w:noProof/>
                <w:webHidden/>
              </w:rPr>
              <w:instrText xml:space="preserve"> PAGEREF _Toc161601850 \h </w:instrText>
            </w:r>
            <w:r w:rsidR="007E0592">
              <w:rPr>
                <w:noProof/>
                <w:webHidden/>
              </w:rPr>
            </w:r>
            <w:r w:rsidR="007E0592">
              <w:rPr>
                <w:noProof/>
                <w:webHidden/>
              </w:rPr>
              <w:fldChar w:fldCharType="separate"/>
            </w:r>
            <w:r w:rsidR="00283654">
              <w:rPr>
                <w:noProof/>
                <w:webHidden/>
              </w:rPr>
              <w:t>36</w:t>
            </w:r>
            <w:r w:rsidR="007E0592">
              <w:rPr>
                <w:noProof/>
                <w:webHidden/>
              </w:rPr>
              <w:fldChar w:fldCharType="end"/>
            </w:r>
          </w:hyperlink>
        </w:p>
        <w:p w14:paraId="73E936B5" w14:textId="56CDACD7" w:rsidR="007E0592" w:rsidRDefault="00000000">
          <w:pPr>
            <w:pStyle w:val="TOC2"/>
            <w:tabs>
              <w:tab w:val="right" w:leader="dot" w:pos="8296"/>
            </w:tabs>
            <w:rPr>
              <w:noProof/>
              <w:lang w:val="en-CA" w:eastAsia="en-US"/>
            </w:rPr>
          </w:pPr>
          <w:hyperlink w:anchor="_Toc161601851" w:history="1">
            <w:r w:rsidR="007E0592" w:rsidRPr="00AB4061">
              <w:rPr>
                <w:rStyle w:val="Hyperlink"/>
                <w:noProof/>
              </w:rPr>
              <w:t>Normalization</w:t>
            </w:r>
            <w:r w:rsidR="007E0592">
              <w:rPr>
                <w:noProof/>
                <w:webHidden/>
              </w:rPr>
              <w:tab/>
            </w:r>
            <w:r w:rsidR="007E0592">
              <w:rPr>
                <w:noProof/>
                <w:webHidden/>
              </w:rPr>
              <w:fldChar w:fldCharType="begin"/>
            </w:r>
            <w:r w:rsidR="007E0592">
              <w:rPr>
                <w:noProof/>
                <w:webHidden/>
              </w:rPr>
              <w:instrText xml:space="preserve"> PAGEREF _Toc161601851 \h </w:instrText>
            </w:r>
            <w:r w:rsidR="007E0592">
              <w:rPr>
                <w:noProof/>
                <w:webHidden/>
              </w:rPr>
            </w:r>
            <w:r w:rsidR="007E0592">
              <w:rPr>
                <w:noProof/>
                <w:webHidden/>
              </w:rPr>
              <w:fldChar w:fldCharType="separate"/>
            </w:r>
            <w:r w:rsidR="00283654">
              <w:rPr>
                <w:noProof/>
                <w:webHidden/>
              </w:rPr>
              <w:t>37</w:t>
            </w:r>
            <w:r w:rsidR="007E0592">
              <w:rPr>
                <w:noProof/>
                <w:webHidden/>
              </w:rPr>
              <w:fldChar w:fldCharType="end"/>
            </w:r>
          </w:hyperlink>
        </w:p>
        <w:p w14:paraId="54E4C17A" w14:textId="7F20E7FD" w:rsidR="007E0592" w:rsidRDefault="00000000">
          <w:pPr>
            <w:pStyle w:val="TOC3"/>
            <w:tabs>
              <w:tab w:val="right" w:leader="dot" w:pos="8296"/>
            </w:tabs>
            <w:rPr>
              <w:noProof/>
              <w:lang w:val="en-CA" w:eastAsia="en-US"/>
            </w:rPr>
          </w:pPr>
          <w:hyperlink w:anchor="_Toc161601852" w:history="1">
            <w:r w:rsidR="007E0592" w:rsidRPr="00AB4061">
              <w:rPr>
                <w:rStyle w:val="Hyperlink"/>
                <w:noProof/>
              </w:rPr>
              <w:t>Method 1 – Log Transformation Method</w:t>
            </w:r>
            <w:r w:rsidR="007E0592">
              <w:rPr>
                <w:noProof/>
                <w:webHidden/>
              </w:rPr>
              <w:tab/>
            </w:r>
            <w:r w:rsidR="007E0592">
              <w:rPr>
                <w:noProof/>
                <w:webHidden/>
              </w:rPr>
              <w:fldChar w:fldCharType="begin"/>
            </w:r>
            <w:r w:rsidR="007E0592">
              <w:rPr>
                <w:noProof/>
                <w:webHidden/>
              </w:rPr>
              <w:instrText xml:space="preserve"> PAGEREF _Toc161601852 \h </w:instrText>
            </w:r>
            <w:r w:rsidR="007E0592">
              <w:rPr>
                <w:noProof/>
                <w:webHidden/>
              </w:rPr>
            </w:r>
            <w:r w:rsidR="007E0592">
              <w:rPr>
                <w:noProof/>
                <w:webHidden/>
              </w:rPr>
              <w:fldChar w:fldCharType="separate"/>
            </w:r>
            <w:r w:rsidR="00283654">
              <w:rPr>
                <w:noProof/>
                <w:webHidden/>
              </w:rPr>
              <w:t>37</w:t>
            </w:r>
            <w:r w:rsidR="007E0592">
              <w:rPr>
                <w:noProof/>
                <w:webHidden/>
              </w:rPr>
              <w:fldChar w:fldCharType="end"/>
            </w:r>
          </w:hyperlink>
        </w:p>
        <w:p w14:paraId="66DF4B98" w14:textId="7CDB0BAA" w:rsidR="007E0592" w:rsidRDefault="00000000">
          <w:pPr>
            <w:pStyle w:val="TOC3"/>
            <w:tabs>
              <w:tab w:val="right" w:leader="dot" w:pos="8296"/>
            </w:tabs>
            <w:rPr>
              <w:noProof/>
              <w:lang w:val="en-CA" w:eastAsia="en-US"/>
            </w:rPr>
          </w:pPr>
          <w:hyperlink w:anchor="_Toc161601853" w:history="1">
            <w:r w:rsidR="007E0592" w:rsidRPr="00AB4061">
              <w:rPr>
                <w:rStyle w:val="Hyperlink"/>
                <w:noProof/>
              </w:rPr>
              <w:t>Method 2 – L2 Normalization</w:t>
            </w:r>
            <w:r w:rsidR="007E0592">
              <w:rPr>
                <w:noProof/>
                <w:webHidden/>
              </w:rPr>
              <w:tab/>
            </w:r>
            <w:r w:rsidR="007E0592">
              <w:rPr>
                <w:noProof/>
                <w:webHidden/>
              </w:rPr>
              <w:fldChar w:fldCharType="begin"/>
            </w:r>
            <w:r w:rsidR="007E0592">
              <w:rPr>
                <w:noProof/>
                <w:webHidden/>
              </w:rPr>
              <w:instrText xml:space="preserve"> PAGEREF _Toc161601853 \h </w:instrText>
            </w:r>
            <w:r w:rsidR="007E0592">
              <w:rPr>
                <w:noProof/>
                <w:webHidden/>
              </w:rPr>
            </w:r>
            <w:r w:rsidR="007E0592">
              <w:rPr>
                <w:noProof/>
                <w:webHidden/>
              </w:rPr>
              <w:fldChar w:fldCharType="separate"/>
            </w:r>
            <w:r w:rsidR="00283654">
              <w:rPr>
                <w:noProof/>
                <w:webHidden/>
              </w:rPr>
              <w:t>38</w:t>
            </w:r>
            <w:r w:rsidR="007E0592">
              <w:rPr>
                <w:noProof/>
                <w:webHidden/>
              </w:rPr>
              <w:fldChar w:fldCharType="end"/>
            </w:r>
          </w:hyperlink>
        </w:p>
        <w:p w14:paraId="1F64041A" w14:textId="21F46A6D" w:rsidR="007E0592" w:rsidRDefault="00000000">
          <w:pPr>
            <w:pStyle w:val="TOC3"/>
            <w:tabs>
              <w:tab w:val="right" w:leader="dot" w:pos="8296"/>
            </w:tabs>
            <w:rPr>
              <w:noProof/>
              <w:lang w:val="en-CA" w:eastAsia="en-US"/>
            </w:rPr>
          </w:pPr>
          <w:hyperlink w:anchor="_Toc161601854" w:history="1">
            <w:r w:rsidR="007E0592" w:rsidRPr="00AB4061">
              <w:rPr>
                <w:rStyle w:val="Hyperlink"/>
                <w:noProof/>
              </w:rPr>
              <w:t>Method 3 – BoxCox Method</w:t>
            </w:r>
            <w:r w:rsidR="007E0592">
              <w:rPr>
                <w:noProof/>
                <w:webHidden/>
              </w:rPr>
              <w:tab/>
            </w:r>
            <w:r w:rsidR="007E0592">
              <w:rPr>
                <w:noProof/>
                <w:webHidden/>
              </w:rPr>
              <w:fldChar w:fldCharType="begin"/>
            </w:r>
            <w:r w:rsidR="007E0592">
              <w:rPr>
                <w:noProof/>
                <w:webHidden/>
              </w:rPr>
              <w:instrText xml:space="preserve"> PAGEREF _Toc161601854 \h </w:instrText>
            </w:r>
            <w:r w:rsidR="007E0592">
              <w:rPr>
                <w:noProof/>
                <w:webHidden/>
              </w:rPr>
            </w:r>
            <w:r w:rsidR="007E0592">
              <w:rPr>
                <w:noProof/>
                <w:webHidden/>
              </w:rPr>
              <w:fldChar w:fldCharType="separate"/>
            </w:r>
            <w:r w:rsidR="00283654">
              <w:rPr>
                <w:noProof/>
                <w:webHidden/>
              </w:rPr>
              <w:t>40</w:t>
            </w:r>
            <w:r w:rsidR="007E0592">
              <w:rPr>
                <w:noProof/>
                <w:webHidden/>
              </w:rPr>
              <w:fldChar w:fldCharType="end"/>
            </w:r>
          </w:hyperlink>
        </w:p>
        <w:p w14:paraId="5AFE12EA" w14:textId="7554A6FC" w:rsidR="007E0592" w:rsidRDefault="00000000">
          <w:pPr>
            <w:pStyle w:val="TOC3"/>
            <w:tabs>
              <w:tab w:val="right" w:leader="dot" w:pos="8296"/>
            </w:tabs>
            <w:rPr>
              <w:noProof/>
              <w:lang w:val="en-CA" w:eastAsia="en-US"/>
            </w:rPr>
          </w:pPr>
          <w:hyperlink w:anchor="_Toc161601855" w:history="1">
            <w:r w:rsidR="007E0592" w:rsidRPr="00AB4061">
              <w:rPr>
                <w:rStyle w:val="Hyperlink"/>
                <w:noProof/>
              </w:rPr>
              <w:t>Method 4 – Min-Max Method</w:t>
            </w:r>
            <w:r w:rsidR="007E0592">
              <w:rPr>
                <w:noProof/>
                <w:webHidden/>
              </w:rPr>
              <w:tab/>
            </w:r>
            <w:r w:rsidR="007E0592">
              <w:rPr>
                <w:noProof/>
                <w:webHidden/>
              </w:rPr>
              <w:fldChar w:fldCharType="begin"/>
            </w:r>
            <w:r w:rsidR="007E0592">
              <w:rPr>
                <w:noProof/>
                <w:webHidden/>
              </w:rPr>
              <w:instrText xml:space="preserve"> PAGEREF _Toc161601855 \h </w:instrText>
            </w:r>
            <w:r w:rsidR="007E0592">
              <w:rPr>
                <w:noProof/>
                <w:webHidden/>
              </w:rPr>
            </w:r>
            <w:r w:rsidR="007E0592">
              <w:rPr>
                <w:noProof/>
                <w:webHidden/>
              </w:rPr>
              <w:fldChar w:fldCharType="separate"/>
            </w:r>
            <w:r w:rsidR="00283654">
              <w:rPr>
                <w:noProof/>
                <w:webHidden/>
              </w:rPr>
              <w:t>41</w:t>
            </w:r>
            <w:r w:rsidR="007E0592">
              <w:rPr>
                <w:noProof/>
                <w:webHidden/>
              </w:rPr>
              <w:fldChar w:fldCharType="end"/>
            </w:r>
          </w:hyperlink>
        </w:p>
        <w:p w14:paraId="6028810F" w14:textId="7CA50F19" w:rsidR="007E0592" w:rsidRDefault="00000000">
          <w:pPr>
            <w:pStyle w:val="TOC1"/>
            <w:tabs>
              <w:tab w:val="right" w:leader="dot" w:pos="8296"/>
            </w:tabs>
            <w:rPr>
              <w:noProof/>
              <w:lang w:val="en-CA" w:eastAsia="en-US"/>
            </w:rPr>
          </w:pPr>
          <w:hyperlink w:anchor="_Toc161601856" w:history="1">
            <w:r w:rsidR="007E0592" w:rsidRPr="00AB4061">
              <w:rPr>
                <w:rStyle w:val="Hyperlink"/>
                <w:noProof/>
              </w:rPr>
              <w:t>Statistical Tests</w:t>
            </w:r>
            <w:r w:rsidR="007E0592">
              <w:rPr>
                <w:noProof/>
                <w:webHidden/>
              </w:rPr>
              <w:tab/>
            </w:r>
            <w:r w:rsidR="007E0592">
              <w:rPr>
                <w:noProof/>
                <w:webHidden/>
              </w:rPr>
              <w:fldChar w:fldCharType="begin"/>
            </w:r>
            <w:r w:rsidR="007E0592">
              <w:rPr>
                <w:noProof/>
                <w:webHidden/>
              </w:rPr>
              <w:instrText xml:space="preserve"> PAGEREF _Toc161601856 \h </w:instrText>
            </w:r>
            <w:r w:rsidR="007E0592">
              <w:rPr>
                <w:noProof/>
                <w:webHidden/>
              </w:rPr>
            </w:r>
            <w:r w:rsidR="007E0592">
              <w:rPr>
                <w:noProof/>
                <w:webHidden/>
              </w:rPr>
              <w:fldChar w:fldCharType="separate"/>
            </w:r>
            <w:r w:rsidR="00283654">
              <w:rPr>
                <w:noProof/>
                <w:webHidden/>
              </w:rPr>
              <w:t>42</w:t>
            </w:r>
            <w:r w:rsidR="007E0592">
              <w:rPr>
                <w:noProof/>
                <w:webHidden/>
              </w:rPr>
              <w:fldChar w:fldCharType="end"/>
            </w:r>
          </w:hyperlink>
        </w:p>
        <w:p w14:paraId="0CEC056D" w14:textId="57134D9D" w:rsidR="007E0592" w:rsidRDefault="00000000">
          <w:pPr>
            <w:pStyle w:val="TOC2"/>
            <w:tabs>
              <w:tab w:val="right" w:leader="dot" w:pos="8296"/>
            </w:tabs>
            <w:rPr>
              <w:noProof/>
              <w:lang w:val="en-CA" w:eastAsia="en-US"/>
            </w:rPr>
          </w:pPr>
          <w:hyperlink w:anchor="_Toc161601857" w:history="1">
            <w:r w:rsidR="007E0592" w:rsidRPr="00AB4061">
              <w:rPr>
                <w:rStyle w:val="Hyperlink"/>
                <w:noProof/>
              </w:rPr>
              <w:t>Ordinal Variables</w:t>
            </w:r>
            <w:r w:rsidR="007E0592">
              <w:rPr>
                <w:noProof/>
                <w:webHidden/>
              </w:rPr>
              <w:tab/>
            </w:r>
            <w:r w:rsidR="007E0592">
              <w:rPr>
                <w:noProof/>
                <w:webHidden/>
              </w:rPr>
              <w:fldChar w:fldCharType="begin"/>
            </w:r>
            <w:r w:rsidR="007E0592">
              <w:rPr>
                <w:noProof/>
                <w:webHidden/>
              </w:rPr>
              <w:instrText xml:space="preserve"> PAGEREF _Toc161601857 \h </w:instrText>
            </w:r>
            <w:r w:rsidR="007E0592">
              <w:rPr>
                <w:noProof/>
                <w:webHidden/>
              </w:rPr>
            </w:r>
            <w:r w:rsidR="007E0592">
              <w:rPr>
                <w:noProof/>
                <w:webHidden/>
              </w:rPr>
              <w:fldChar w:fldCharType="separate"/>
            </w:r>
            <w:r w:rsidR="00283654">
              <w:rPr>
                <w:noProof/>
                <w:webHidden/>
              </w:rPr>
              <w:t>42</w:t>
            </w:r>
            <w:r w:rsidR="007E0592">
              <w:rPr>
                <w:noProof/>
                <w:webHidden/>
              </w:rPr>
              <w:fldChar w:fldCharType="end"/>
            </w:r>
          </w:hyperlink>
        </w:p>
        <w:p w14:paraId="5598EC6E" w14:textId="6F9FCCCB" w:rsidR="007E0592" w:rsidRDefault="00000000">
          <w:pPr>
            <w:pStyle w:val="TOC3"/>
            <w:tabs>
              <w:tab w:val="right" w:leader="dot" w:pos="8296"/>
            </w:tabs>
            <w:rPr>
              <w:noProof/>
              <w:lang w:val="en-CA" w:eastAsia="en-US"/>
            </w:rPr>
          </w:pPr>
          <w:hyperlink w:anchor="_Toc161601858" w:history="1">
            <w:r w:rsidR="007E0592" w:rsidRPr="00AB4061">
              <w:rPr>
                <w:rStyle w:val="Hyperlink"/>
                <w:noProof/>
              </w:rPr>
              <w:t>Mann-Whitney U test</w:t>
            </w:r>
            <w:r w:rsidR="007E0592">
              <w:rPr>
                <w:noProof/>
                <w:webHidden/>
              </w:rPr>
              <w:tab/>
            </w:r>
            <w:r w:rsidR="007E0592">
              <w:rPr>
                <w:noProof/>
                <w:webHidden/>
              </w:rPr>
              <w:fldChar w:fldCharType="begin"/>
            </w:r>
            <w:r w:rsidR="007E0592">
              <w:rPr>
                <w:noProof/>
                <w:webHidden/>
              </w:rPr>
              <w:instrText xml:space="preserve"> PAGEREF _Toc161601858 \h </w:instrText>
            </w:r>
            <w:r w:rsidR="007E0592">
              <w:rPr>
                <w:noProof/>
                <w:webHidden/>
              </w:rPr>
            </w:r>
            <w:r w:rsidR="007E0592">
              <w:rPr>
                <w:noProof/>
                <w:webHidden/>
              </w:rPr>
              <w:fldChar w:fldCharType="separate"/>
            </w:r>
            <w:r w:rsidR="00283654">
              <w:rPr>
                <w:noProof/>
                <w:webHidden/>
              </w:rPr>
              <w:t>42</w:t>
            </w:r>
            <w:r w:rsidR="007E0592">
              <w:rPr>
                <w:noProof/>
                <w:webHidden/>
              </w:rPr>
              <w:fldChar w:fldCharType="end"/>
            </w:r>
          </w:hyperlink>
        </w:p>
        <w:p w14:paraId="66B31CE3" w14:textId="3BDE3E9E" w:rsidR="007E0592" w:rsidRDefault="00000000">
          <w:pPr>
            <w:pStyle w:val="TOC3"/>
            <w:tabs>
              <w:tab w:val="right" w:leader="dot" w:pos="8296"/>
            </w:tabs>
            <w:rPr>
              <w:noProof/>
              <w:lang w:val="en-CA" w:eastAsia="en-US"/>
            </w:rPr>
          </w:pPr>
          <w:hyperlink w:anchor="_Toc161601859" w:history="1">
            <w:r w:rsidR="007E0592" w:rsidRPr="00AB4061">
              <w:rPr>
                <w:rStyle w:val="Hyperlink"/>
                <w:noProof/>
              </w:rPr>
              <w:t>Spearman Correlation</w:t>
            </w:r>
            <w:r w:rsidR="007E0592">
              <w:rPr>
                <w:noProof/>
                <w:webHidden/>
              </w:rPr>
              <w:tab/>
            </w:r>
            <w:r w:rsidR="007E0592">
              <w:rPr>
                <w:noProof/>
                <w:webHidden/>
              </w:rPr>
              <w:fldChar w:fldCharType="begin"/>
            </w:r>
            <w:r w:rsidR="007E0592">
              <w:rPr>
                <w:noProof/>
                <w:webHidden/>
              </w:rPr>
              <w:instrText xml:space="preserve"> PAGEREF _Toc161601859 \h </w:instrText>
            </w:r>
            <w:r w:rsidR="007E0592">
              <w:rPr>
                <w:noProof/>
                <w:webHidden/>
              </w:rPr>
            </w:r>
            <w:r w:rsidR="007E0592">
              <w:rPr>
                <w:noProof/>
                <w:webHidden/>
              </w:rPr>
              <w:fldChar w:fldCharType="separate"/>
            </w:r>
            <w:r w:rsidR="00283654">
              <w:rPr>
                <w:noProof/>
                <w:webHidden/>
              </w:rPr>
              <w:t>43</w:t>
            </w:r>
            <w:r w:rsidR="007E0592">
              <w:rPr>
                <w:noProof/>
                <w:webHidden/>
              </w:rPr>
              <w:fldChar w:fldCharType="end"/>
            </w:r>
          </w:hyperlink>
        </w:p>
        <w:p w14:paraId="00682402" w14:textId="38A1663E" w:rsidR="007E0592" w:rsidRDefault="00000000">
          <w:pPr>
            <w:pStyle w:val="TOC3"/>
            <w:tabs>
              <w:tab w:val="right" w:leader="dot" w:pos="8296"/>
            </w:tabs>
            <w:rPr>
              <w:noProof/>
              <w:lang w:val="en-CA" w:eastAsia="en-US"/>
            </w:rPr>
          </w:pPr>
          <w:hyperlink w:anchor="_Toc161601860" w:history="1">
            <w:r w:rsidR="007E0592" w:rsidRPr="00AB4061">
              <w:rPr>
                <w:rStyle w:val="Hyperlink"/>
                <w:noProof/>
              </w:rPr>
              <w:t>Visualization of Ordinal Variables</w:t>
            </w:r>
            <w:r w:rsidR="007E0592">
              <w:rPr>
                <w:noProof/>
                <w:webHidden/>
              </w:rPr>
              <w:tab/>
            </w:r>
            <w:r w:rsidR="007E0592">
              <w:rPr>
                <w:noProof/>
                <w:webHidden/>
              </w:rPr>
              <w:fldChar w:fldCharType="begin"/>
            </w:r>
            <w:r w:rsidR="007E0592">
              <w:rPr>
                <w:noProof/>
                <w:webHidden/>
              </w:rPr>
              <w:instrText xml:space="preserve"> PAGEREF _Toc161601860 \h </w:instrText>
            </w:r>
            <w:r w:rsidR="007E0592">
              <w:rPr>
                <w:noProof/>
                <w:webHidden/>
              </w:rPr>
            </w:r>
            <w:r w:rsidR="007E0592">
              <w:rPr>
                <w:noProof/>
                <w:webHidden/>
              </w:rPr>
              <w:fldChar w:fldCharType="separate"/>
            </w:r>
            <w:r w:rsidR="00283654">
              <w:rPr>
                <w:noProof/>
                <w:webHidden/>
              </w:rPr>
              <w:t>44</w:t>
            </w:r>
            <w:r w:rsidR="007E0592">
              <w:rPr>
                <w:noProof/>
                <w:webHidden/>
              </w:rPr>
              <w:fldChar w:fldCharType="end"/>
            </w:r>
          </w:hyperlink>
        </w:p>
        <w:p w14:paraId="363A17A6" w14:textId="71407117" w:rsidR="007E0592" w:rsidRDefault="00000000">
          <w:pPr>
            <w:pStyle w:val="TOC2"/>
            <w:tabs>
              <w:tab w:val="right" w:leader="dot" w:pos="8296"/>
            </w:tabs>
            <w:rPr>
              <w:noProof/>
              <w:lang w:val="en-CA" w:eastAsia="en-US"/>
            </w:rPr>
          </w:pPr>
          <w:hyperlink w:anchor="_Toc161601861" w:history="1">
            <w:r w:rsidR="007E0592" w:rsidRPr="00AB4061">
              <w:rPr>
                <w:rStyle w:val="Hyperlink"/>
                <w:noProof/>
              </w:rPr>
              <w:t>Categorical Variables</w:t>
            </w:r>
            <w:r w:rsidR="007E0592">
              <w:rPr>
                <w:noProof/>
                <w:webHidden/>
              </w:rPr>
              <w:tab/>
            </w:r>
            <w:r w:rsidR="007E0592">
              <w:rPr>
                <w:noProof/>
                <w:webHidden/>
              </w:rPr>
              <w:fldChar w:fldCharType="begin"/>
            </w:r>
            <w:r w:rsidR="007E0592">
              <w:rPr>
                <w:noProof/>
                <w:webHidden/>
              </w:rPr>
              <w:instrText xml:space="preserve"> PAGEREF _Toc161601861 \h </w:instrText>
            </w:r>
            <w:r w:rsidR="007E0592">
              <w:rPr>
                <w:noProof/>
                <w:webHidden/>
              </w:rPr>
            </w:r>
            <w:r w:rsidR="007E0592">
              <w:rPr>
                <w:noProof/>
                <w:webHidden/>
              </w:rPr>
              <w:fldChar w:fldCharType="separate"/>
            </w:r>
            <w:r w:rsidR="00283654">
              <w:rPr>
                <w:noProof/>
                <w:webHidden/>
              </w:rPr>
              <w:t>46</w:t>
            </w:r>
            <w:r w:rsidR="007E0592">
              <w:rPr>
                <w:noProof/>
                <w:webHidden/>
              </w:rPr>
              <w:fldChar w:fldCharType="end"/>
            </w:r>
          </w:hyperlink>
        </w:p>
        <w:p w14:paraId="6DAA1A9D" w14:textId="2ABAB490" w:rsidR="007E0592" w:rsidRDefault="00000000">
          <w:pPr>
            <w:pStyle w:val="TOC3"/>
            <w:tabs>
              <w:tab w:val="right" w:leader="dot" w:pos="8296"/>
            </w:tabs>
            <w:rPr>
              <w:noProof/>
              <w:lang w:val="en-CA" w:eastAsia="en-US"/>
            </w:rPr>
          </w:pPr>
          <w:hyperlink w:anchor="_Toc161601862" w:history="1">
            <w:r w:rsidR="007E0592" w:rsidRPr="00AB4061">
              <w:rPr>
                <w:rStyle w:val="Hyperlink"/>
                <w:noProof/>
              </w:rPr>
              <w:t>Chi-Square test</w:t>
            </w:r>
            <w:r w:rsidR="007E0592">
              <w:rPr>
                <w:noProof/>
                <w:webHidden/>
              </w:rPr>
              <w:tab/>
            </w:r>
            <w:r w:rsidR="007E0592">
              <w:rPr>
                <w:noProof/>
                <w:webHidden/>
              </w:rPr>
              <w:fldChar w:fldCharType="begin"/>
            </w:r>
            <w:r w:rsidR="007E0592">
              <w:rPr>
                <w:noProof/>
                <w:webHidden/>
              </w:rPr>
              <w:instrText xml:space="preserve"> PAGEREF _Toc161601862 \h </w:instrText>
            </w:r>
            <w:r w:rsidR="007E0592">
              <w:rPr>
                <w:noProof/>
                <w:webHidden/>
              </w:rPr>
            </w:r>
            <w:r w:rsidR="007E0592">
              <w:rPr>
                <w:noProof/>
                <w:webHidden/>
              </w:rPr>
              <w:fldChar w:fldCharType="separate"/>
            </w:r>
            <w:r w:rsidR="00283654">
              <w:rPr>
                <w:noProof/>
                <w:webHidden/>
              </w:rPr>
              <w:t>46</w:t>
            </w:r>
            <w:r w:rsidR="007E0592">
              <w:rPr>
                <w:noProof/>
                <w:webHidden/>
              </w:rPr>
              <w:fldChar w:fldCharType="end"/>
            </w:r>
          </w:hyperlink>
        </w:p>
        <w:p w14:paraId="31CBE30F" w14:textId="40B7A71C" w:rsidR="007E0592" w:rsidRDefault="00000000">
          <w:pPr>
            <w:pStyle w:val="TOC3"/>
            <w:tabs>
              <w:tab w:val="right" w:leader="dot" w:pos="8296"/>
            </w:tabs>
            <w:rPr>
              <w:noProof/>
              <w:lang w:val="en-CA" w:eastAsia="en-US"/>
            </w:rPr>
          </w:pPr>
          <w:hyperlink w:anchor="_Toc161601863" w:history="1">
            <w:r w:rsidR="007E0592" w:rsidRPr="00AB4061">
              <w:rPr>
                <w:rStyle w:val="Hyperlink"/>
                <w:noProof/>
              </w:rPr>
              <w:t>Visualization of Categorical Variables</w:t>
            </w:r>
            <w:r w:rsidR="007E0592">
              <w:rPr>
                <w:noProof/>
                <w:webHidden/>
              </w:rPr>
              <w:tab/>
            </w:r>
            <w:r w:rsidR="007E0592">
              <w:rPr>
                <w:noProof/>
                <w:webHidden/>
              </w:rPr>
              <w:fldChar w:fldCharType="begin"/>
            </w:r>
            <w:r w:rsidR="007E0592">
              <w:rPr>
                <w:noProof/>
                <w:webHidden/>
              </w:rPr>
              <w:instrText xml:space="preserve"> PAGEREF _Toc161601863 \h </w:instrText>
            </w:r>
            <w:r w:rsidR="007E0592">
              <w:rPr>
                <w:noProof/>
                <w:webHidden/>
              </w:rPr>
            </w:r>
            <w:r w:rsidR="007E0592">
              <w:rPr>
                <w:noProof/>
                <w:webHidden/>
              </w:rPr>
              <w:fldChar w:fldCharType="separate"/>
            </w:r>
            <w:r w:rsidR="00283654">
              <w:rPr>
                <w:noProof/>
                <w:webHidden/>
              </w:rPr>
              <w:t>47</w:t>
            </w:r>
            <w:r w:rsidR="007E0592">
              <w:rPr>
                <w:noProof/>
                <w:webHidden/>
              </w:rPr>
              <w:fldChar w:fldCharType="end"/>
            </w:r>
          </w:hyperlink>
        </w:p>
        <w:p w14:paraId="75D2912F" w14:textId="777B2026" w:rsidR="007E0592" w:rsidRDefault="00000000">
          <w:pPr>
            <w:pStyle w:val="TOC1"/>
            <w:tabs>
              <w:tab w:val="right" w:leader="dot" w:pos="8296"/>
            </w:tabs>
            <w:rPr>
              <w:noProof/>
              <w:lang w:val="en-CA" w:eastAsia="en-US"/>
            </w:rPr>
          </w:pPr>
          <w:hyperlink w:anchor="_Toc161601864" w:history="1">
            <w:r w:rsidR="007E0592" w:rsidRPr="00AB4061">
              <w:rPr>
                <w:rStyle w:val="Hyperlink"/>
                <w:noProof/>
              </w:rPr>
              <w:t>Continuous Variables</w:t>
            </w:r>
            <w:r w:rsidR="007E0592">
              <w:rPr>
                <w:noProof/>
                <w:webHidden/>
              </w:rPr>
              <w:tab/>
            </w:r>
            <w:r w:rsidR="007E0592">
              <w:rPr>
                <w:noProof/>
                <w:webHidden/>
              </w:rPr>
              <w:fldChar w:fldCharType="begin"/>
            </w:r>
            <w:r w:rsidR="007E0592">
              <w:rPr>
                <w:noProof/>
                <w:webHidden/>
              </w:rPr>
              <w:instrText xml:space="preserve"> PAGEREF _Toc161601864 \h </w:instrText>
            </w:r>
            <w:r w:rsidR="007E0592">
              <w:rPr>
                <w:noProof/>
                <w:webHidden/>
              </w:rPr>
            </w:r>
            <w:r w:rsidR="007E0592">
              <w:rPr>
                <w:noProof/>
                <w:webHidden/>
              </w:rPr>
              <w:fldChar w:fldCharType="separate"/>
            </w:r>
            <w:r w:rsidR="00283654">
              <w:rPr>
                <w:noProof/>
                <w:webHidden/>
              </w:rPr>
              <w:t>72</w:t>
            </w:r>
            <w:r w:rsidR="007E0592">
              <w:rPr>
                <w:noProof/>
                <w:webHidden/>
              </w:rPr>
              <w:fldChar w:fldCharType="end"/>
            </w:r>
          </w:hyperlink>
        </w:p>
        <w:p w14:paraId="2A18B701" w14:textId="49993633" w:rsidR="007E0592" w:rsidRDefault="00000000">
          <w:pPr>
            <w:pStyle w:val="TOC2"/>
            <w:tabs>
              <w:tab w:val="right" w:leader="dot" w:pos="8296"/>
            </w:tabs>
            <w:rPr>
              <w:noProof/>
              <w:lang w:val="en-CA" w:eastAsia="en-US"/>
            </w:rPr>
          </w:pPr>
          <w:hyperlink w:anchor="_Toc161601865" w:history="1">
            <w:r w:rsidR="007E0592" w:rsidRPr="00AB4061">
              <w:rPr>
                <w:rStyle w:val="Hyperlink"/>
                <w:noProof/>
              </w:rPr>
              <w:t>Levene Test for homogeneity</w:t>
            </w:r>
            <w:r w:rsidR="007E0592">
              <w:rPr>
                <w:noProof/>
                <w:webHidden/>
              </w:rPr>
              <w:tab/>
            </w:r>
            <w:r w:rsidR="007E0592">
              <w:rPr>
                <w:noProof/>
                <w:webHidden/>
              </w:rPr>
              <w:fldChar w:fldCharType="begin"/>
            </w:r>
            <w:r w:rsidR="007E0592">
              <w:rPr>
                <w:noProof/>
                <w:webHidden/>
              </w:rPr>
              <w:instrText xml:space="preserve"> PAGEREF _Toc161601865 \h </w:instrText>
            </w:r>
            <w:r w:rsidR="007E0592">
              <w:rPr>
                <w:noProof/>
                <w:webHidden/>
              </w:rPr>
            </w:r>
            <w:r w:rsidR="007E0592">
              <w:rPr>
                <w:noProof/>
                <w:webHidden/>
              </w:rPr>
              <w:fldChar w:fldCharType="separate"/>
            </w:r>
            <w:r w:rsidR="00283654">
              <w:rPr>
                <w:noProof/>
                <w:webHidden/>
              </w:rPr>
              <w:t>72</w:t>
            </w:r>
            <w:r w:rsidR="007E0592">
              <w:rPr>
                <w:noProof/>
                <w:webHidden/>
              </w:rPr>
              <w:fldChar w:fldCharType="end"/>
            </w:r>
          </w:hyperlink>
        </w:p>
        <w:p w14:paraId="11316FAB" w14:textId="2DF9A1D8" w:rsidR="007E0592" w:rsidRDefault="00000000">
          <w:pPr>
            <w:pStyle w:val="TOC1"/>
            <w:tabs>
              <w:tab w:val="right" w:leader="dot" w:pos="8296"/>
            </w:tabs>
            <w:rPr>
              <w:noProof/>
              <w:lang w:val="en-CA" w:eastAsia="en-US"/>
            </w:rPr>
          </w:pPr>
          <w:hyperlink w:anchor="_Toc161601866" w:history="1">
            <w:r w:rsidR="007E0592" w:rsidRPr="00AB4061">
              <w:rPr>
                <w:rStyle w:val="Hyperlink"/>
                <w:noProof/>
              </w:rPr>
              <w:t>Parametric Tests</w:t>
            </w:r>
            <w:r w:rsidR="007E0592">
              <w:rPr>
                <w:noProof/>
                <w:webHidden/>
              </w:rPr>
              <w:tab/>
            </w:r>
            <w:r w:rsidR="007E0592">
              <w:rPr>
                <w:noProof/>
                <w:webHidden/>
              </w:rPr>
              <w:fldChar w:fldCharType="begin"/>
            </w:r>
            <w:r w:rsidR="007E0592">
              <w:rPr>
                <w:noProof/>
                <w:webHidden/>
              </w:rPr>
              <w:instrText xml:space="preserve"> PAGEREF _Toc161601866 \h </w:instrText>
            </w:r>
            <w:r w:rsidR="007E0592">
              <w:rPr>
                <w:noProof/>
                <w:webHidden/>
              </w:rPr>
            </w:r>
            <w:r w:rsidR="007E0592">
              <w:rPr>
                <w:noProof/>
                <w:webHidden/>
              </w:rPr>
              <w:fldChar w:fldCharType="separate"/>
            </w:r>
            <w:r w:rsidR="00283654">
              <w:rPr>
                <w:noProof/>
                <w:webHidden/>
              </w:rPr>
              <w:t>74</w:t>
            </w:r>
            <w:r w:rsidR="007E0592">
              <w:rPr>
                <w:noProof/>
                <w:webHidden/>
              </w:rPr>
              <w:fldChar w:fldCharType="end"/>
            </w:r>
          </w:hyperlink>
        </w:p>
        <w:p w14:paraId="30959F7B" w14:textId="3505C59F" w:rsidR="007E0592" w:rsidRDefault="00000000">
          <w:pPr>
            <w:pStyle w:val="TOC2"/>
            <w:tabs>
              <w:tab w:val="right" w:leader="dot" w:pos="8296"/>
            </w:tabs>
            <w:rPr>
              <w:noProof/>
              <w:lang w:val="en-CA" w:eastAsia="en-US"/>
            </w:rPr>
          </w:pPr>
          <w:hyperlink w:anchor="_Toc161601867" w:history="1">
            <w:r w:rsidR="007E0592" w:rsidRPr="00AB4061">
              <w:rPr>
                <w:rStyle w:val="Hyperlink"/>
                <w:noProof/>
              </w:rPr>
              <w:t>Welch’s t-test</w:t>
            </w:r>
            <w:r w:rsidR="007E0592">
              <w:rPr>
                <w:noProof/>
                <w:webHidden/>
              </w:rPr>
              <w:tab/>
            </w:r>
            <w:r w:rsidR="007E0592">
              <w:rPr>
                <w:noProof/>
                <w:webHidden/>
              </w:rPr>
              <w:fldChar w:fldCharType="begin"/>
            </w:r>
            <w:r w:rsidR="007E0592">
              <w:rPr>
                <w:noProof/>
                <w:webHidden/>
              </w:rPr>
              <w:instrText xml:space="preserve"> PAGEREF _Toc161601867 \h </w:instrText>
            </w:r>
            <w:r w:rsidR="007E0592">
              <w:rPr>
                <w:noProof/>
                <w:webHidden/>
              </w:rPr>
            </w:r>
            <w:r w:rsidR="007E0592">
              <w:rPr>
                <w:noProof/>
                <w:webHidden/>
              </w:rPr>
              <w:fldChar w:fldCharType="separate"/>
            </w:r>
            <w:r w:rsidR="00283654">
              <w:rPr>
                <w:noProof/>
                <w:webHidden/>
              </w:rPr>
              <w:t>74</w:t>
            </w:r>
            <w:r w:rsidR="007E0592">
              <w:rPr>
                <w:noProof/>
                <w:webHidden/>
              </w:rPr>
              <w:fldChar w:fldCharType="end"/>
            </w:r>
          </w:hyperlink>
        </w:p>
        <w:p w14:paraId="7713F989" w14:textId="47629406" w:rsidR="007E0592" w:rsidRDefault="00000000">
          <w:pPr>
            <w:pStyle w:val="TOC1"/>
            <w:tabs>
              <w:tab w:val="right" w:leader="dot" w:pos="8296"/>
            </w:tabs>
            <w:rPr>
              <w:noProof/>
              <w:lang w:val="en-CA" w:eastAsia="en-US"/>
            </w:rPr>
          </w:pPr>
          <w:hyperlink w:anchor="_Toc161601868" w:history="1">
            <w:r w:rsidR="007E0592" w:rsidRPr="00AB4061">
              <w:rPr>
                <w:rStyle w:val="Hyperlink"/>
                <w:noProof/>
              </w:rPr>
              <w:t>Non-Parametric Test</w:t>
            </w:r>
            <w:r w:rsidR="007E0592">
              <w:rPr>
                <w:noProof/>
                <w:webHidden/>
              </w:rPr>
              <w:tab/>
            </w:r>
            <w:r w:rsidR="007E0592">
              <w:rPr>
                <w:noProof/>
                <w:webHidden/>
              </w:rPr>
              <w:fldChar w:fldCharType="begin"/>
            </w:r>
            <w:r w:rsidR="007E0592">
              <w:rPr>
                <w:noProof/>
                <w:webHidden/>
              </w:rPr>
              <w:instrText xml:space="preserve"> PAGEREF _Toc161601868 \h </w:instrText>
            </w:r>
            <w:r w:rsidR="007E0592">
              <w:rPr>
                <w:noProof/>
                <w:webHidden/>
              </w:rPr>
            </w:r>
            <w:r w:rsidR="007E0592">
              <w:rPr>
                <w:noProof/>
                <w:webHidden/>
              </w:rPr>
              <w:fldChar w:fldCharType="separate"/>
            </w:r>
            <w:r w:rsidR="00283654">
              <w:rPr>
                <w:noProof/>
                <w:webHidden/>
              </w:rPr>
              <w:t>75</w:t>
            </w:r>
            <w:r w:rsidR="007E0592">
              <w:rPr>
                <w:noProof/>
                <w:webHidden/>
              </w:rPr>
              <w:fldChar w:fldCharType="end"/>
            </w:r>
          </w:hyperlink>
        </w:p>
        <w:p w14:paraId="54590464" w14:textId="390B676E" w:rsidR="007E0592" w:rsidRDefault="00000000">
          <w:pPr>
            <w:pStyle w:val="TOC3"/>
            <w:tabs>
              <w:tab w:val="right" w:leader="dot" w:pos="8296"/>
            </w:tabs>
            <w:rPr>
              <w:noProof/>
              <w:lang w:val="en-CA" w:eastAsia="en-US"/>
            </w:rPr>
          </w:pPr>
          <w:hyperlink w:anchor="_Toc161601869" w:history="1">
            <w:r w:rsidR="007E0592" w:rsidRPr="00AB4061">
              <w:rPr>
                <w:rStyle w:val="Hyperlink"/>
                <w:noProof/>
              </w:rPr>
              <w:t>Mann-Whitney U Test</w:t>
            </w:r>
            <w:r w:rsidR="007E0592">
              <w:rPr>
                <w:noProof/>
                <w:webHidden/>
              </w:rPr>
              <w:tab/>
            </w:r>
            <w:r w:rsidR="007E0592">
              <w:rPr>
                <w:noProof/>
                <w:webHidden/>
              </w:rPr>
              <w:fldChar w:fldCharType="begin"/>
            </w:r>
            <w:r w:rsidR="007E0592">
              <w:rPr>
                <w:noProof/>
                <w:webHidden/>
              </w:rPr>
              <w:instrText xml:space="preserve"> PAGEREF _Toc161601869 \h </w:instrText>
            </w:r>
            <w:r w:rsidR="007E0592">
              <w:rPr>
                <w:noProof/>
                <w:webHidden/>
              </w:rPr>
            </w:r>
            <w:r w:rsidR="007E0592">
              <w:rPr>
                <w:noProof/>
                <w:webHidden/>
              </w:rPr>
              <w:fldChar w:fldCharType="separate"/>
            </w:r>
            <w:r w:rsidR="00283654">
              <w:rPr>
                <w:noProof/>
                <w:webHidden/>
              </w:rPr>
              <w:t>75</w:t>
            </w:r>
            <w:r w:rsidR="007E0592">
              <w:rPr>
                <w:noProof/>
                <w:webHidden/>
              </w:rPr>
              <w:fldChar w:fldCharType="end"/>
            </w:r>
          </w:hyperlink>
        </w:p>
        <w:p w14:paraId="760A4153" w14:textId="5B2304A8" w:rsidR="007E0592" w:rsidRDefault="00000000">
          <w:pPr>
            <w:pStyle w:val="TOC3"/>
            <w:tabs>
              <w:tab w:val="right" w:leader="dot" w:pos="8296"/>
            </w:tabs>
            <w:rPr>
              <w:noProof/>
              <w:lang w:val="en-CA" w:eastAsia="en-US"/>
            </w:rPr>
          </w:pPr>
          <w:hyperlink w:anchor="_Toc161601870" w:history="1">
            <w:r w:rsidR="007E0592" w:rsidRPr="00AB4061">
              <w:rPr>
                <w:rStyle w:val="Hyperlink"/>
                <w:noProof/>
              </w:rPr>
              <w:t>Comparison of Mann Whitney &amp; Welch T test</w:t>
            </w:r>
            <w:r w:rsidR="007E0592">
              <w:rPr>
                <w:noProof/>
                <w:webHidden/>
              </w:rPr>
              <w:tab/>
            </w:r>
            <w:r w:rsidR="007E0592">
              <w:rPr>
                <w:noProof/>
                <w:webHidden/>
              </w:rPr>
              <w:fldChar w:fldCharType="begin"/>
            </w:r>
            <w:r w:rsidR="007E0592">
              <w:rPr>
                <w:noProof/>
                <w:webHidden/>
              </w:rPr>
              <w:instrText xml:space="preserve"> PAGEREF _Toc161601870 \h </w:instrText>
            </w:r>
            <w:r w:rsidR="007E0592">
              <w:rPr>
                <w:noProof/>
                <w:webHidden/>
              </w:rPr>
            </w:r>
            <w:r w:rsidR="007E0592">
              <w:rPr>
                <w:noProof/>
                <w:webHidden/>
              </w:rPr>
              <w:fldChar w:fldCharType="separate"/>
            </w:r>
            <w:r w:rsidR="00283654">
              <w:rPr>
                <w:noProof/>
                <w:webHidden/>
              </w:rPr>
              <w:t>77</w:t>
            </w:r>
            <w:r w:rsidR="007E0592">
              <w:rPr>
                <w:noProof/>
                <w:webHidden/>
              </w:rPr>
              <w:fldChar w:fldCharType="end"/>
            </w:r>
          </w:hyperlink>
        </w:p>
        <w:p w14:paraId="0278F48F" w14:textId="0162EE0B" w:rsidR="007E0592" w:rsidRDefault="00000000">
          <w:pPr>
            <w:pStyle w:val="TOC3"/>
            <w:tabs>
              <w:tab w:val="right" w:leader="dot" w:pos="8296"/>
            </w:tabs>
            <w:rPr>
              <w:noProof/>
              <w:lang w:val="en-CA" w:eastAsia="en-US"/>
            </w:rPr>
          </w:pPr>
          <w:hyperlink w:anchor="_Toc161601871" w:history="1">
            <w:r w:rsidR="007E0592" w:rsidRPr="00AB4061">
              <w:rPr>
                <w:rStyle w:val="Hyperlink"/>
                <w:noProof/>
              </w:rPr>
              <w:t>Spearman Correlation</w:t>
            </w:r>
            <w:r w:rsidR="007E0592">
              <w:rPr>
                <w:noProof/>
                <w:webHidden/>
              </w:rPr>
              <w:tab/>
            </w:r>
            <w:r w:rsidR="007E0592">
              <w:rPr>
                <w:noProof/>
                <w:webHidden/>
              </w:rPr>
              <w:fldChar w:fldCharType="begin"/>
            </w:r>
            <w:r w:rsidR="007E0592">
              <w:rPr>
                <w:noProof/>
                <w:webHidden/>
              </w:rPr>
              <w:instrText xml:space="preserve"> PAGEREF _Toc161601871 \h </w:instrText>
            </w:r>
            <w:r w:rsidR="007E0592">
              <w:rPr>
                <w:noProof/>
                <w:webHidden/>
              </w:rPr>
            </w:r>
            <w:r w:rsidR="007E0592">
              <w:rPr>
                <w:noProof/>
                <w:webHidden/>
              </w:rPr>
              <w:fldChar w:fldCharType="separate"/>
            </w:r>
            <w:r w:rsidR="00283654">
              <w:rPr>
                <w:noProof/>
                <w:webHidden/>
              </w:rPr>
              <w:t>78</w:t>
            </w:r>
            <w:r w:rsidR="007E0592">
              <w:rPr>
                <w:noProof/>
                <w:webHidden/>
              </w:rPr>
              <w:fldChar w:fldCharType="end"/>
            </w:r>
          </w:hyperlink>
        </w:p>
        <w:p w14:paraId="754AB889" w14:textId="3FC66AF9" w:rsidR="007E0592" w:rsidRDefault="00000000">
          <w:pPr>
            <w:pStyle w:val="TOC3"/>
            <w:tabs>
              <w:tab w:val="right" w:leader="dot" w:pos="8296"/>
            </w:tabs>
            <w:rPr>
              <w:noProof/>
              <w:lang w:val="en-CA" w:eastAsia="en-US"/>
            </w:rPr>
          </w:pPr>
          <w:hyperlink w:anchor="_Toc161601872" w:history="1">
            <w:r w:rsidR="007E0592" w:rsidRPr="00AB4061">
              <w:rPr>
                <w:rStyle w:val="Hyperlink"/>
                <w:noProof/>
              </w:rPr>
              <w:t>Visualization of Continuous Variables</w:t>
            </w:r>
            <w:r w:rsidR="007E0592">
              <w:rPr>
                <w:noProof/>
                <w:webHidden/>
              </w:rPr>
              <w:tab/>
            </w:r>
            <w:r w:rsidR="007E0592">
              <w:rPr>
                <w:noProof/>
                <w:webHidden/>
              </w:rPr>
              <w:fldChar w:fldCharType="begin"/>
            </w:r>
            <w:r w:rsidR="007E0592">
              <w:rPr>
                <w:noProof/>
                <w:webHidden/>
              </w:rPr>
              <w:instrText xml:space="preserve"> PAGEREF _Toc161601872 \h </w:instrText>
            </w:r>
            <w:r w:rsidR="007E0592">
              <w:rPr>
                <w:noProof/>
                <w:webHidden/>
              </w:rPr>
            </w:r>
            <w:r w:rsidR="007E0592">
              <w:rPr>
                <w:noProof/>
                <w:webHidden/>
              </w:rPr>
              <w:fldChar w:fldCharType="separate"/>
            </w:r>
            <w:r w:rsidR="00283654">
              <w:rPr>
                <w:noProof/>
                <w:webHidden/>
              </w:rPr>
              <w:t>79</w:t>
            </w:r>
            <w:r w:rsidR="007E0592">
              <w:rPr>
                <w:noProof/>
                <w:webHidden/>
              </w:rPr>
              <w:fldChar w:fldCharType="end"/>
            </w:r>
          </w:hyperlink>
        </w:p>
        <w:p w14:paraId="4E964E84" w14:textId="10909434" w:rsidR="007E0592" w:rsidRDefault="00000000">
          <w:pPr>
            <w:pStyle w:val="TOC1"/>
            <w:tabs>
              <w:tab w:val="right" w:leader="dot" w:pos="8296"/>
            </w:tabs>
            <w:rPr>
              <w:noProof/>
              <w:lang w:val="en-CA" w:eastAsia="en-US"/>
            </w:rPr>
          </w:pPr>
          <w:hyperlink w:anchor="_Toc161601873" w:history="1">
            <w:r w:rsidR="007E0592" w:rsidRPr="00AB4061">
              <w:rPr>
                <w:rStyle w:val="Hyperlink"/>
                <w:noProof/>
              </w:rPr>
              <w:t>Results Summary Table</w:t>
            </w:r>
            <w:r w:rsidR="007E0592">
              <w:rPr>
                <w:noProof/>
                <w:webHidden/>
              </w:rPr>
              <w:tab/>
            </w:r>
            <w:r w:rsidR="007E0592">
              <w:rPr>
                <w:noProof/>
                <w:webHidden/>
              </w:rPr>
              <w:fldChar w:fldCharType="begin"/>
            </w:r>
            <w:r w:rsidR="007E0592">
              <w:rPr>
                <w:noProof/>
                <w:webHidden/>
              </w:rPr>
              <w:instrText xml:space="preserve"> PAGEREF _Toc161601873 \h </w:instrText>
            </w:r>
            <w:r w:rsidR="007E0592">
              <w:rPr>
                <w:noProof/>
                <w:webHidden/>
              </w:rPr>
            </w:r>
            <w:r w:rsidR="007E0592">
              <w:rPr>
                <w:noProof/>
                <w:webHidden/>
              </w:rPr>
              <w:fldChar w:fldCharType="separate"/>
            </w:r>
            <w:r w:rsidR="00283654">
              <w:rPr>
                <w:noProof/>
                <w:webHidden/>
              </w:rPr>
              <w:t>80</w:t>
            </w:r>
            <w:r w:rsidR="007E0592">
              <w:rPr>
                <w:noProof/>
                <w:webHidden/>
              </w:rPr>
              <w:fldChar w:fldCharType="end"/>
            </w:r>
          </w:hyperlink>
        </w:p>
        <w:p w14:paraId="774EFA30" w14:textId="26FD6257" w:rsidR="007E0592" w:rsidRDefault="00000000">
          <w:pPr>
            <w:pStyle w:val="TOC1"/>
            <w:tabs>
              <w:tab w:val="right" w:leader="dot" w:pos="8296"/>
            </w:tabs>
            <w:rPr>
              <w:noProof/>
              <w:lang w:val="en-CA" w:eastAsia="en-US"/>
            </w:rPr>
          </w:pPr>
          <w:hyperlink w:anchor="_Toc161601874" w:history="1">
            <w:r w:rsidR="007E0592" w:rsidRPr="00AB4061">
              <w:rPr>
                <w:rStyle w:val="Hyperlink"/>
                <w:noProof/>
                <w:lang w:val="en-CA"/>
              </w:rPr>
              <w:t>Literature Review</w:t>
            </w:r>
            <w:r w:rsidR="007E0592">
              <w:rPr>
                <w:noProof/>
                <w:webHidden/>
              </w:rPr>
              <w:tab/>
            </w:r>
            <w:r w:rsidR="007E0592">
              <w:rPr>
                <w:noProof/>
                <w:webHidden/>
              </w:rPr>
              <w:fldChar w:fldCharType="begin"/>
            </w:r>
            <w:r w:rsidR="007E0592">
              <w:rPr>
                <w:noProof/>
                <w:webHidden/>
              </w:rPr>
              <w:instrText xml:space="preserve"> PAGEREF _Toc161601874 \h </w:instrText>
            </w:r>
            <w:r w:rsidR="007E0592">
              <w:rPr>
                <w:noProof/>
                <w:webHidden/>
              </w:rPr>
            </w:r>
            <w:r w:rsidR="007E0592">
              <w:rPr>
                <w:noProof/>
                <w:webHidden/>
              </w:rPr>
              <w:fldChar w:fldCharType="separate"/>
            </w:r>
            <w:r w:rsidR="00283654">
              <w:rPr>
                <w:noProof/>
                <w:webHidden/>
              </w:rPr>
              <w:t>82</w:t>
            </w:r>
            <w:r w:rsidR="007E0592">
              <w:rPr>
                <w:noProof/>
                <w:webHidden/>
              </w:rPr>
              <w:fldChar w:fldCharType="end"/>
            </w:r>
          </w:hyperlink>
        </w:p>
        <w:p w14:paraId="2BE0F448" w14:textId="142AB6A1" w:rsidR="007E0592" w:rsidRDefault="00000000">
          <w:pPr>
            <w:pStyle w:val="TOC3"/>
            <w:tabs>
              <w:tab w:val="right" w:leader="dot" w:pos="8296"/>
            </w:tabs>
            <w:rPr>
              <w:noProof/>
              <w:lang w:val="en-CA" w:eastAsia="en-US"/>
            </w:rPr>
          </w:pPr>
          <w:hyperlink w:anchor="_Toc161601875" w:history="1">
            <w:r w:rsidR="007E0592" w:rsidRPr="00AB4061">
              <w:rPr>
                <w:rStyle w:val="Hyperlink"/>
                <w:noProof/>
                <w:lang w:val="en-CA"/>
              </w:rPr>
              <w:t>Feature Explanations in Recurrent Neural Networks for Predicting Risk of Mortality in Intensive Care Patients</w:t>
            </w:r>
            <w:r w:rsidR="007E0592">
              <w:rPr>
                <w:noProof/>
                <w:webHidden/>
              </w:rPr>
              <w:tab/>
            </w:r>
            <w:r w:rsidR="007E0592">
              <w:rPr>
                <w:noProof/>
                <w:webHidden/>
              </w:rPr>
              <w:fldChar w:fldCharType="begin"/>
            </w:r>
            <w:r w:rsidR="007E0592">
              <w:rPr>
                <w:noProof/>
                <w:webHidden/>
              </w:rPr>
              <w:instrText xml:space="preserve"> PAGEREF _Toc161601875 \h </w:instrText>
            </w:r>
            <w:r w:rsidR="007E0592">
              <w:rPr>
                <w:noProof/>
                <w:webHidden/>
              </w:rPr>
            </w:r>
            <w:r w:rsidR="007E0592">
              <w:rPr>
                <w:noProof/>
                <w:webHidden/>
              </w:rPr>
              <w:fldChar w:fldCharType="separate"/>
            </w:r>
            <w:r w:rsidR="00283654">
              <w:rPr>
                <w:noProof/>
                <w:webHidden/>
              </w:rPr>
              <w:t>82</w:t>
            </w:r>
            <w:r w:rsidR="007E0592">
              <w:rPr>
                <w:noProof/>
                <w:webHidden/>
              </w:rPr>
              <w:fldChar w:fldCharType="end"/>
            </w:r>
          </w:hyperlink>
        </w:p>
        <w:p w14:paraId="700836C2" w14:textId="16CB6268" w:rsidR="007E0592" w:rsidRDefault="00000000">
          <w:pPr>
            <w:pStyle w:val="TOC3"/>
            <w:tabs>
              <w:tab w:val="right" w:leader="dot" w:pos="8296"/>
            </w:tabs>
            <w:rPr>
              <w:noProof/>
              <w:lang w:val="en-CA" w:eastAsia="en-US"/>
            </w:rPr>
          </w:pPr>
          <w:hyperlink w:anchor="_Toc161601876" w:history="1">
            <w:r w:rsidR="007E0592" w:rsidRPr="00AB4061">
              <w:rPr>
                <w:rStyle w:val="Hyperlink"/>
                <w:noProof/>
                <w:lang w:val="en-CA"/>
              </w:rPr>
              <w:t>Prognosis of Mechanically Ventilated Patients</w:t>
            </w:r>
            <w:r w:rsidR="007E0592">
              <w:rPr>
                <w:noProof/>
                <w:webHidden/>
              </w:rPr>
              <w:tab/>
            </w:r>
            <w:r w:rsidR="007E0592">
              <w:rPr>
                <w:noProof/>
                <w:webHidden/>
              </w:rPr>
              <w:fldChar w:fldCharType="begin"/>
            </w:r>
            <w:r w:rsidR="007E0592">
              <w:rPr>
                <w:noProof/>
                <w:webHidden/>
              </w:rPr>
              <w:instrText xml:space="preserve"> PAGEREF _Toc161601876 \h </w:instrText>
            </w:r>
            <w:r w:rsidR="007E0592">
              <w:rPr>
                <w:noProof/>
                <w:webHidden/>
              </w:rPr>
            </w:r>
            <w:r w:rsidR="007E0592">
              <w:rPr>
                <w:noProof/>
                <w:webHidden/>
              </w:rPr>
              <w:fldChar w:fldCharType="separate"/>
            </w:r>
            <w:r w:rsidR="00283654">
              <w:rPr>
                <w:noProof/>
                <w:webHidden/>
              </w:rPr>
              <w:t>82</w:t>
            </w:r>
            <w:r w:rsidR="007E0592">
              <w:rPr>
                <w:noProof/>
                <w:webHidden/>
              </w:rPr>
              <w:fldChar w:fldCharType="end"/>
            </w:r>
          </w:hyperlink>
        </w:p>
        <w:p w14:paraId="0629B10F" w14:textId="522BED6C" w:rsidR="007E0592" w:rsidRDefault="00000000">
          <w:pPr>
            <w:pStyle w:val="TOC3"/>
            <w:tabs>
              <w:tab w:val="right" w:leader="dot" w:pos="8296"/>
            </w:tabs>
            <w:rPr>
              <w:noProof/>
              <w:lang w:val="en-CA" w:eastAsia="en-US"/>
            </w:rPr>
          </w:pPr>
          <w:hyperlink w:anchor="_Toc161601877" w:history="1">
            <w:r w:rsidR="007E0592" w:rsidRPr="00AB4061">
              <w:rPr>
                <w:rStyle w:val="Hyperlink"/>
                <w:noProof/>
                <w:lang w:val="en-CA"/>
              </w:rPr>
              <w:t>Machine Learning Prediction Models for Mechanically Ventilated Patients: Analyses of the MIMIC-III Database</w:t>
            </w:r>
            <w:r w:rsidR="007E0592">
              <w:rPr>
                <w:noProof/>
                <w:webHidden/>
              </w:rPr>
              <w:tab/>
            </w:r>
            <w:r w:rsidR="007E0592">
              <w:rPr>
                <w:noProof/>
                <w:webHidden/>
              </w:rPr>
              <w:fldChar w:fldCharType="begin"/>
            </w:r>
            <w:r w:rsidR="007E0592">
              <w:rPr>
                <w:noProof/>
                <w:webHidden/>
              </w:rPr>
              <w:instrText xml:space="preserve"> PAGEREF _Toc161601877 \h </w:instrText>
            </w:r>
            <w:r w:rsidR="007E0592">
              <w:rPr>
                <w:noProof/>
                <w:webHidden/>
              </w:rPr>
            </w:r>
            <w:r w:rsidR="007E0592">
              <w:rPr>
                <w:noProof/>
                <w:webHidden/>
              </w:rPr>
              <w:fldChar w:fldCharType="separate"/>
            </w:r>
            <w:r w:rsidR="00283654">
              <w:rPr>
                <w:noProof/>
                <w:webHidden/>
              </w:rPr>
              <w:t>83</w:t>
            </w:r>
            <w:r w:rsidR="007E0592">
              <w:rPr>
                <w:noProof/>
                <w:webHidden/>
              </w:rPr>
              <w:fldChar w:fldCharType="end"/>
            </w:r>
          </w:hyperlink>
        </w:p>
        <w:p w14:paraId="087A343D" w14:textId="0D0B5AAD" w:rsidR="007E0592" w:rsidRDefault="00000000">
          <w:pPr>
            <w:pStyle w:val="TOC1"/>
            <w:tabs>
              <w:tab w:val="right" w:leader="dot" w:pos="8296"/>
            </w:tabs>
            <w:rPr>
              <w:noProof/>
              <w:lang w:val="en-CA" w:eastAsia="en-US"/>
            </w:rPr>
          </w:pPr>
          <w:hyperlink w:anchor="_Toc161601878" w:history="1">
            <w:r w:rsidR="007E0592" w:rsidRPr="00AB4061">
              <w:rPr>
                <w:rStyle w:val="Hyperlink"/>
                <w:noProof/>
              </w:rPr>
              <w:t>References</w:t>
            </w:r>
            <w:r w:rsidR="007E0592">
              <w:rPr>
                <w:noProof/>
                <w:webHidden/>
              </w:rPr>
              <w:tab/>
            </w:r>
            <w:r w:rsidR="007E0592">
              <w:rPr>
                <w:noProof/>
                <w:webHidden/>
              </w:rPr>
              <w:fldChar w:fldCharType="begin"/>
            </w:r>
            <w:r w:rsidR="007E0592">
              <w:rPr>
                <w:noProof/>
                <w:webHidden/>
              </w:rPr>
              <w:instrText xml:space="preserve"> PAGEREF _Toc161601878 \h </w:instrText>
            </w:r>
            <w:r w:rsidR="007E0592">
              <w:rPr>
                <w:noProof/>
                <w:webHidden/>
              </w:rPr>
            </w:r>
            <w:r w:rsidR="007E0592">
              <w:rPr>
                <w:noProof/>
                <w:webHidden/>
              </w:rPr>
              <w:fldChar w:fldCharType="separate"/>
            </w:r>
            <w:r w:rsidR="00283654">
              <w:rPr>
                <w:noProof/>
                <w:webHidden/>
              </w:rPr>
              <w:t>84</w:t>
            </w:r>
            <w:r w:rsidR="007E0592">
              <w:rPr>
                <w:noProof/>
                <w:webHidden/>
              </w:rPr>
              <w:fldChar w:fldCharType="end"/>
            </w:r>
          </w:hyperlink>
        </w:p>
        <w:p w14:paraId="5332CCF2" w14:textId="7A50FF68" w:rsidR="007E0592" w:rsidRDefault="00000000">
          <w:pPr>
            <w:pStyle w:val="TOC1"/>
            <w:tabs>
              <w:tab w:val="right" w:leader="dot" w:pos="8296"/>
            </w:tabs>
            <w:rPr>
              <w:noProof/>
              <w:lang w:val="en-CA" w:eastAsia="en-US"/>
            </w:rPr>
          </w:pPr>
          <w:hyperlink w:anchor="_Toc161601879" w:history="1">
            <w:r w:rsidR="007E0592" w:rsidRPr="00AB4061">
              <w:rPr>
                <w:rStyle w:val="Hyperlink"/>
                <w:noProof/>
              </w:rPr>
              <w:t>Appendix</w:t>
            </w:r>
            <w:r w:rsidR="007E0592">
              <w:rPr>
                <w:noProof/>
                <w:webHidden/>
              </w:rPr>
              <w:tab/>
            </w:r>
            <w:r w:rsidR="007E0592">
              <w:rPr>
                <w:noProof/>
                <w:webHidden/>
              </w:rPr>
              <w:fldChar w:fldCharType="begin"/>
            </w:r>
            <w:r w:rsidR="007E0592">
              <w:rPr>
                <w:noProof/>
                <w:webHidden/>
              </w:rPr>
              <w:instrText xml:space="preserve"> PAGEREF _Toc161601879 \h </w:instrText>
            </w:r>
            <w:r w:rsidR="007E0592">
              <w:rPr>
                <w:noProof/>
                <w:webHidden/>
              </w:rPr>
            </w:r>
            <w:r w:rsidR="007E0592">
              <w:rPr>
                <w:noProof/>
                <w:webHidden/>
              </w:rPr>
              <w:fldChar w:fldCharType="separate"/>
            </w:r>
            <w:r w:rsidR="00283654">
              <w:rPr>
                <w:noProof/>
                <w:webHidden/>
              </w:rPr>
              <w:t>85</w:t>
            </w:r>
            <w:r w:rsidR="007E0592">
              <w:rPr>
                <w:noProof/>
                <w:webHidden/>
              </w:rPr>
              <w:fldChar w:fldCharType="end"/>
            </w:r>
          </w:hyperlink>
        </w:p>
        <w:p w14:paraId="5EED3003" w14:textId="47B0C2C3" w:rsidR="007E0592" w:rsidRDefault="00000000">
          <w:pPr>
            <w:pStyle w:val="TOC2"/>
            <w:tabs>
              <w:tab w:val="right" w:leader="dot" w:pos="8296"/>
            </w:tabs>
            <w:rPr>
              <w:noProof/>
              <w:lang w:val="en-CA" w:eastAsia="en-US"/>
            </w:rPr>
          </w:pPr>
          <w:hyperlink w:anchor="_Toc161601880" w:history="1">
            <w:r w:rsidR="007E0592" w:rsidRPr="00AB4061">
              <w:rPr>
                <w:rStyle w:val="Hyperlink"/>
                <w:noProof/>
              </w:rPr>
              <w:t>Normalization</w:t>
            </w:r>
            <w:r w:rsidR="007E0592">
              <w:rPr>
                <w:noProof/>
                <w:webHidden/>
              </w:rPr>
              <w:tab/>
            </w:r>
            <w:r w:rsidR="007E0592">
              <w:rPr>
                <w:noProof/>
                <w:webHidden/>
              </w:rPr>
              <w:fldChar w:fldCharType="begin"/>
            </w:r>
            <w:r w:rsidR="007E0592">
              <w:rPr>
                <w:noProof/>
                <w:webHidden/>
              </w:rPr>
              <w:instrText xml:space="preserve"> PAGEREF _Toc161601880 \h </w:instrText>
            </w:r>
            <w:r w:rsidR="007E0592">
              <w:rPr>
                <w:noProof/>
                <w:webHidden/>
              </w:rPr>
            </w:r>
            <w:r w:rsidR="007E0592">
              <w:rPr>
                <w:noProof/>
                <w:webHidden/>
              </w:rPr>
              <w:fldChar w:fldCharType="separate"/>
            </w:r>
            <w:r w:rsidR="00283654">
              <w:rPr>
                <w:noProof/>
                <w:webHidden/>
              </w:rPr>
              <w:t>85</w:t>
            </w:r>
            <w:r w:rsidR="007E0592">
              <w:rPr>
                <w:noProof/>
                <w:webHidden/>
              </w:rPr>
              <w:fldChar w:fldCharType="end"/>
            </w:r>
          </w:hyperlink>
        </w:p>
        <w:p w14:paraId="4C57C399" w14:textId="3F20A0C1" w:rsidR="007E0592" w:rsidRDefault="00000000">
          <w:pPr>
            <w:pStyle w:val="TOC3"/>
            <w:tabs>
              <w:tab w:val="right" w:leader="dot" w:pos="8296"/>
            </w:tabs>
            <w:rPr>
              <w:noProof/>
              <w:lang w:val="en-CA" w:eastAsia="en-US"/>
            </w:rPr>
          </w:pPr>
          <w:hyperlink w:anchor="_Toc161601881" w:history="1">
            <w:r w:rsidR="007E0592" w:rsidRPr="00AB4061">
              <w:rPr>
                <w:rStyle w:val="Hyperlink"/>
                <w:noProof/>
              </w:rPr>
              <w:t>Before normalization</w:t>
            </w:r>
            <w:r w:rsidR="007E0592">
              <w:rPr>
                <w:noProof/>
                <w:webHidden/>
              </w:rPr>
              <w:tab/>
            </w:r>
            <w:r w:rsidR="007E0592">
              <w:rPr>
                <w:noProof/>
                <w:webHidden/>
              </w:rPr>
              <w:fldChar w:fldCharType="begin"/>
            </w:r>
            <w:r w:rsidR="007E0592">
              <w:rPr>
                <w:noProof/>
                <w:webHidden/>
              </w:rPr>
              <w:instrText xml:space="preserve"> PAGEREF _Toc161601881 \h </w:instrText>
            </w:r>
            <w:r w:rsidR="007E0592">
              <w:rPr>
                <w:noProof/>
                <w:webHidden/>
              </w:rPr>
            </w:r>
            <w:r w:rsidR="007E0592">
              <w:rPr>
                <w:noProof/>
                <w:webHidden/>
              </w:rPr>
              <w:fldChar w:fldCharType="separate"/>
            </w:r>
            <w:r w:rsidR="00283654">
              <w:rPr>
                <w:noProof/>
                <w:webHidden/>
              </w:rPr>
              <w:t>85</w:t>
            </w:r>
            <w:r w:rsidR="007E0592">
              <w:rPr>
                <w:noProof/>
                <w:webHidden/>
              </w:rPr>
              <w:fldChar w:fldCharType="end"/>
            </w:r>
          </w:hyperlink>
        </w:p>
        <w:p w14:paraId="5DF79C9F" w14:textId="32AA3B34" w:rsidR="007E0592" w:rsidRDefault="00000000">
          <w:pPr>
            <w:pStyle w:val="TOC2"/>
            <w:tabs>
              <w:tab w:val="right" w:leader="dot" w:pos="8296"/>
            </w:tabs>
            <w:rPr>
              <w:noProof/>
              <w:lang w:val="en-CA" w:eastAsia="en-US"/>
            </w:rPr>
          </w:pPr>
          <w:hyperlink w:anchor="_Toc161601882" w:history="1">
            <w:r w:rsidR="007E0592" w:rsidRPr="00AB4061">
              <w:rPr>
                <w:rStyle w:val="Hyperlink"/>
                <w:noProof/>
              </w:rPr>
              <w:t>After normalization</w:t>
            </w:r>
            <w:r w:rsidR="007E0592">
              <w:rPr>
                <w:noProof/>
                <w:webHidden/>
              </w:rPr>
              <w:tab/>
            </w:r>
            <w:r w:rsidR="007E0592">
              <w:rPr>
                <w:noProof/>
                <w:webHidden/>
              </w:rPr>
              <w:fldChar w:fldCharType="begin"/>
            </w:r>
            <w:r w:rsidR="007E0592">
              <w:rPr>
                <w:noProof/>
                <w:webHidden/>
              </w:rPr>
              <w:instrText xml:space="preserve"> PAGEREF _Toc161601882 \h </w:instrText>
            </w:r>
            <w:r w:rsidR="007E0592">
              <w:rPr>
                <w:noProof/>
                <w:webHidden/>
              </w:rPr>
            </w:r>
            <w:r w:rsidR="007E0592">
              <w:rPr>
                <w:noProof/>
                <w:webHidden/>
              </w:rPr>
              <w:fldChar w:fldCharType="separate"/>
            </w:r>
            <w:r w:rsidR="00283654">
              <w:rPr>
                <w:noProof/>
                <w:webHidden/>
              </w:rPr>
              <w:t>95</w:t>
            </w:r>
            <w:r w:rsidR="007E0592">
              <w:rPr>
                <w:noProof/>
                <w:webHidden/>
              </w:rPr>
              <w:fldChar w:fldCharType="end"/>
            </w:r>
          </w:hyperlink>
        </w:p>
        <w:p w14:paraId="7F406A02" w14:textId="79943CFE" w:rsidR="007E0592" w:rsidRDefault="00000000">
          <w:pPr>
            <w:pStyle w:val="TOC3"/>
            <w:tabs>
              <w:tab w:val="right" w:leader="dot" w:pos="8296"/>
            </w:tabs>
            <w:rPr>
              <w:noProof/>
              <w:lang w:val="en-CA" w:eastAsia="en-US"/>
            </w:rPr>
          </w:pPr>
          <w:hyperlink w:anchor="_Toc161601883" w:history="1">
            <w:r w:rsidR="007E0592" w:rsidRPr="00AB4061">
              <w:rPr>
                <w:rStyle w:val="Hyperlink"/>
                <w:noProof/>
              </w:rPr>
              <w:t>Method 1 – Log Transformation Method</w:t>
            </w:r>
            <w:r w:rsidR="007E0592">
              <w:rPr>
                <w:noProof/>
                <w:webHidden/>
              </w:rPr>
              <w:tab/>
            </w:r>
            <w:r w:rsidR="007E0592">
              <w:rPr>
                <w:noProof/>
                <w:webHidden/>
              </w:rPr>
              <w:fldChar w:fldCharType="begin"/>
            </w:r>
            <w:r w:rsidR="007E0592">
              <w:rPr>
                <w:noProof/>
                <w:webHidden/>
              </w:rPr>
              <w:instrText xml:space="preserve"> PAGEREF _Toc161601883 \h </w:instrText>
            </w:r>
            <w:r w:rsidR="007E0592">
              <w:rPr>
                <w:noProof/>
                <w:webHidden/>
              </w:rPr>
            </w:r>
            <w:r w:rsidR="007E0592">
              <w:rPr>
                <w:noProof/>
                <w:webHidden/>
              </w:rPr>
              <w:fldChar w:fldCharType="separate"/>
            </w:r>
            <w:r w:rsidR="00283654">
              <w:rPr>
                <w:noProof/>
                <w:webHidden/>
              </w:rPr>
              <w:t>95</w:t>
            </w:r>
            <w:r w:rsidR="007E0592">
              <w:rPr>
                <w:noProof/>
                <w:webHidden/>
              </w:rPr>
              <w:fldChar w:fldCharType="end"/>
            </w:r>
          </w:hyperlink>
        </w:p>
        <w:p w14:paraId="652FBE4B" w14:textId="3C1116C1" w:rsidR="007E0592" w:rsidRDefault="00000000">
          <w:pPr>
            <w:pStyle w:val="TOC2"/>
            <w:tabs>
              <w:tab w:val="right" w:leader="dot" w:pos="8296"/>
            </w:tabs>
            <w:rPr>
              <w:noProof/>
              <w:lang w:val="en-CA" w:eastAsia="en-US"/>
            </w:rPr>
          </w:pPr>
          <w:hyperlink w:anchor="_Toc161601884" w:history="1">
            <w:r w:rsidR="007E0592" w:rsidRPr="00AB4061">
              <w:rPr>
                <w:rStyle w:val="Hyperlink"/>
                <w:noProof/>
              </w:rPr>
              <w:t>Visualization of Categorical Variables</w:t>
            </w:r>
            <w:r w:rsidR="007E0592">
              <w:rPr>
                <w:noProof/>
                <w:webHidden/>
              </w:rPr>
              <w:tab/>
            </w:r>
            <w:r w:rsidR="007E0592">
              <w:rPr>
                <w:noProof/>
                <w:webHidden/>
              </w:rPr>
              <w:fldChar w:fldCharType="begin"/>
            </w:r>
            <w:r w:rsidR="007E0592">
              <w:rPr>
                <w:noProof/>
                <w:webHidden/>
              </w:rPr>
              <w:instrText xml:space="preserve"> PAGEREF _Toc161601884 \h </w:instrText>
            </w:r>
            <w:r w:rsidR="007E0592">
              <w:rPr>
                <w:noProof/>
                <w:webHidden/>
              </w:rPr>
            </w:r>
            <w:r w:rsidR="007E0592">
              <w:rPr>
                <w:noProof/>
                <w:webHidden/>
              </w:rPr>
              <w:fldChar w:fldCharType="separate"/>
            </w:r>
            <w:r w:rsidR="00283654">
              <w:rPr>
                <w:noProof/>
                <w:webHidden/>
              </w:rPr>
              <w:t>105</w:t>
            </w:r>
            <w:r w:rsidR="007E0592">
              <w:rPr>
                <w:noProof/>
                <w:webHidden/>
              </w:rPr>
              <w:fldChar w:fldCharType="end"/>
            </w:r>
          </w:hyperlink>
        </w:p>
        <w:p w14:paraId="73A42EEA" w14:textId="5AC8F5E4" w:rsidR="007E0592" w:rsidRDefault="00000000">
          <w:pPr>
            <w:pStyle w:val="TOC3"/>
            <w:tabs>
              <w:tab w:val="right" w:leader="dot" w:pos="8296"/>
            </w:tabs>
            <w:rPr>
              <w:noProof/>
              <w:lang w:val="en-CA" w:eastAsia="en-US"/>
            </w:rPr>
          </w:pPr>
          <w:hyperlink w:anchor="_Toc161601885" w:history="1">
            <w:r w:rsidR="007E0592" w:rsidRPr="00AB4061">
              <w:rPr>
                <w:rStyle w:val="Hyperlink"/>
                <w:noProof/>
              </w:rPr>
              <w:t>Bar Graphs</w:t>
            </w:r>
            <w:r w:rsidR="007E0592">
              <w:rPr>
                <w:noProof/>
                <w:webHidden/>
              </w:rPr>
              <w:tab/>
            </w:r>
            <w:r w:rsidR="007E0592">
              <w:rPr>
                <w:noProof/>
                <w:webHidden/>
              </w:rPr>
              <w:fldChar w:fldCharType="begin"/>
            </w:r>
            <w:r w:rsidR="007E0592">
              <w:rPr>
                <w:noProof/>
                <w:webHidden/>
              </w:rPr>
              <w:instrText xml:space="preserve"> PAGEREF _Toc161601885 \h </w:instrText>
            </w:r>
            <w:r w:rsidR="007E0592">
              <w:rPr>
                <w:noProof/>
                <w:webHidden/>
              </w:rPr>
            </w:r>
            <w:r w:rsidR="007E0592">
              <w:rPr>
                <w:noProof/>
                <w:webHidden/>
              </w:rPr>
              <w:fldChar w:fldCharType="separate"/>
            </w:r>
            <w:r w:rsidR="00283654">
              <w:rPr>
                <w:noProof/>
                <w:webHidden/>
              </w:rPr>
              <w:t>105</w:t>
            </w:r>
            <w:r w:rsidR="007E0592">
              <w:rPr>
                <w:noProof/>
                <w:webHidden/>
              </w:rPr>
              <w:fldChar w:fldCharType="end"/>
            </w:r>
          </w:hyperlink>
        </w:p>
        <w:p w14:paraId="7CA8C7E2" w14:textId="69AF526C" w:rsidR="007E0592" w:rsidRDefault="00000000">
          <w:pPr>
            <w:pStyle w:val="TOC3"/>
            <w:tabs>
              <w:tab w:val="right" w:leader="dot" w:pos="8296"/>
            </w:tabs>
            <w:rPr>
              <w:noProof/>
              <w:lang w:val="en-CA" w:eastAsia="en-US"/>
            </w:rPr>
          </w:pPr>
          <w:hyperlink w:anchor="_Toc161601886" w:history="1">
            <w:r w:rsidR="007E0592" w:rsidRPr="00AB4061">
              <w:rPr>
                <w:rStyle w:val="Hyperlink"/>
                <w:noProof/>
              </w:rPr>
              <w:t>Box Plots</w:t>
            </w:r>
            <w:r w:rsidR="007E0592">
              <w:rPr>
                <w:noProof/>
                <w:webHidden/>
              </w:rPr>
              <w:tab/>
            </w:r>
            <w:r w:rsidR="007E0592">
              <w:rPr>
                <w:noProof/>
                <w:webHidden/>
              </w:rPr>
              <w:fldChar w:fldCharType="begin"/>
            </w:r>
            <w:r w:rsidR="007E0592">
              <w:rPr>
                <w:noProof/>
                <w:webHidden/>
              </w:rPr>
              <w:instrText xml:space="preserve"> PAGEREF _Toc161601886 \h </w:instrText>
            </w:r>
            <w:r w:rsidR="007E0592">
              <w:rPr>
                <w:noProof/>
                <w:webHidden/>
              </w:rPr>
            </w:r>
            <w:r w:rsidR="007E0592">
              <w:rPr>
                <w:noProof/>
                <w:webHidden/>
              </w:rPr>
              <w:fldChar w:fldCharType="separate"/>
            </w:r>
            <w:r w:rsidR="00283654">
              <w:rPr>
                <w:noProof/>
                <w:webHidden/>
              </w:rPr>
              <w:t>116</w:t>
            </w:r>
            <w:r w:rsidR="007E0592">
              <w:rPr>
                <w:noProof/>
                <w:webHidden/>
              </w:rPr>
              <w:fldChar w:fldCharType="end"/>
            </w:r>
          </w:hyperlink>
        </w:p>
        <w:p w14:paraId="7209131F" w14:textId="60CF1BC6" w:rsidR="007E0592" w:rsidRDefault="00000000">
          <w:pPr>
            <w:pStyle w:val="TOC2"/>
            <w:tabs>
              <w:tab w:val="right" w:leader="dot" w:pos="8296"/>
            </w:tabs>
            <w:rPr>
              <w:noProof/>
              <w:lang w:val="en-CA" w:eastAsia="en-US"/>
            </w:rPr>
          </w:pPr>
          <w:hyperlink w:anchor="_Toc161601887" w:history="1">
            <w:r w:rsidR="007E0592" w:rsidRPr="00AB4061">
              <w:rPr>
                <w:rStyle w:val="Hyperlink"/>
                <w:noProof/>
              </w:rPr>
              <w:t>Visualization of Continuous Variable</w:t>
            </w:r>
            <w:r w:rsidR="007E0592">
              <w:rPr>
                <w:noProof/>
                <w:webHidden/>
              </w:rPr>
              <w:tab/>
            </w:r>
            <w:r w:rsidR="007E0592">
              <w:rPr>
                <w:noProof/>
                <w:webHidden/>
              </w:rPr>
              <w:fldChar w:fldCharType="begin"/>
            </w:r>
            <w:r w:rsidR="007E0592">
              <w:rPr>
                <w:noProof/>
                <w:webHidden/>
              </w:rPr>
              <w:instrText xml:space="preserve"> PAGEREF _Toc161601887 \h </w:instrText>
            </w:r>
            <w:r w:rsidR="007E0592">
              <w:rPr>
                <w:noProof/>
                <w:webHidden/>
              </w:rPr>
            </w:r>
            <w:r w:rsidR="007E0592">
              <w:rPr>
                <w:noProof/>
                <w:webHidden/>
              </w:rPr>
              <w:fldChar w:fldCharType="separate"/>
            </w:r>
            <w:r w:rsidR="00283654">
              <w:rPr>
                <w:noProof/>
                <w:webHidden/>
              </w:rPr>
              <w:t>135</w:t>
            </w:r>
            <w:r w:rsidR="007E0592">
              <w:rPr>
                <w:noProof/>
                <w:webHidden/>
              </w:rPr>
              <w:fldChar w:fldCharType="end"/>
            </w:r>
          </w:hyperlink>
        </w:p>
        <w:p w14:paraId="612F8D5D" w14:textId="59A08752" w:rsidR="007E0592" w:rsidRDefault="00000000">
          <w:pPr>
            <w:pStyle w:val="TOC3"/>
            <w:tabs>
              <w:tab w:val="right" w:leader="dot" w:pos="8296"/>
            </w:tabs>
            <w:rPr>
              <w:noProof/>
              <w:lang w:val="en-CA" w:eastAsia="en-US"/>
            </w:rPr>
          </w:pPr>
          <w:hyperlink w:anchor="_Toc161601888" w:history="1">
            <w:r w:rsidR="007E0592" w:rsidRPr="00AB4061">
              <w:rPr>
                <w:rStyle w:val="Hyperlink"/>
                <w:noProof/>
              </w:rPr>
              <w:t>Density plots</w:t>
            </w:r>
            <w:r w:rsidR="007E0592">
              <w:rPr>
                <w:noProof/>
                <w:webHidden/>
              </w:rPr>
              <w:tab/>
            </w:r>
            <w:r w:rsidR="007E0592">
              <w:rPr>
                <w:noProof/>
                <w:webHidden/>
              </w:rPr>
              <w:fldChar w:fldCharType="begin"/>
            </w:r>
            <w:r w:rsidR="007E0592">
              <w:rPr>
                <w:noProof/>
                <w:webHidden/>
              </w:rPr>
              <w:instrText xml:space="preserve"> PAGEREF _Toc161601888 \h </w:instrText>
            </w:r>
            <w:r w:rsidR="007E0592">
              <w:rPr>
                <w:noProof/>
                <w:webHidden/>
              </w:rPr>
            </w:r>
            <w:r w:rsidR="007E0592">
              <w:rPr>
                <w:noProof/>
                <w:webHidden/>
              </w:rPr>
              <w:fldChar w:fldCharType="separate"/>
            </w:r>
            <w:r w:rsidR="00283654">
              <w:rPr>
                <w:noProof/>
                <w:webHidden/>
              </w:rPr>
              <w:t>135</w:t>
            </w:r>
            <w:r w:rsidR="007E0592">
              <w:rPr>
                <w:noProof/>
                <w:webHidden/>
              </w:rPr>
              <w:fldChar w:fldCharType="end"/>
            </w:r>
          </w:hyperlink>
        </w:p>
        <w:p w14:paraId="2D896119" w14:textId="784F016C" w:rsidR="753AFCFC" w:rsidRDefault="50572F29" w:rsidP="753AFCFC">
          <w:pPr>
            <w:pStyle w:val="TOC3"/>
            <w:tabs>
              <w:tab w:val="right" w:leader="dot" w:pos="8295"/>
            </w:tabs>
            <w:rPr>
              <w:rStyle w:val="Hyperlink"/>
            </w:rPr>
          </w:pPr>
          <w:r>
            <w:fldChar w:fldCharType="end"/>
          </w:r>
        </w:p>
      </w:sdtContent>
    </w:sdt>
    <w:p w14:paraId="31B4EAAF" w14:textId="46B0EBD2" w:rsidR="001503C4" w:rsidRDefault="001503C4"/>
    <w:p w14:paraId="5B1FB55A" w14:textId="77777777" w:rsidR="003451B3" w:rsidRDefault="003451B3">
      <w:pPr>
        <w:rPr>
          <w:rFonts w:asciiTheme="majorHAnsi" w:eastAsiaTheme="majorEastAsia" w:hAnsiTheme="majorHAnsi" w:cstheme="majorBidi"/>
          <w:color w:val="0F4761" w:themeColor="accent1" w:themeShade="BF"/>
          <w:sz w:val="40"/>
          <w:szCs w:val="40"/>
        </w:rPr>
      </w:pPr>
      <w:r>
        <w:br w:type="page"/>
      </w:r>
    </w:p>
    <w:p w14:paraId="24CCCF9F" w14:textId="743DAF6D" w:rsidR="008B10BB" w:rsidRDefault="008B10BB" w:rsidP="008B10BB">
      <w:pPr>
        <w:pStyle w:val="Heading1"/>
      </w:pPr>
      <w:bookmarkStart w:id="0" w:name="_Toc160999158"/>
      <w:bookmarkStart w:id="1" w:name="_Toc161524791"/>
      <w:bookmarkStart w:id="2" w:name="_Toc161601835"/>
      <w:r>
        <w:lastRenderedPageBreak/>
        <w:t>Summary</w:t>
      </w:r>
      <w:bookmarkEnd w:id="0"/>
      <w:bookmarkEnd w:id="1"/>
      <w:bookmarkEnd w:id="2"/>
    </w:p>
    <w:p w14:paraId="204E04F1" w14:textId="2F84488C" w:rsidR="58BB3A23" w:rsidRDefault="58BB3A23" w:rsidP="004351F4">
      <w:pPr>
        <w:jc w:val="both"/>
      </w:pPr>
      <w:r>
        <w:t>Our team conducted an exploratory data analysis on the Medical Information Mart for Intensive Care (MIMIC-III) dataset. MIMIC-III is a comprehensive health-related dataset that primarily focuses on patients admitted to the Intensive Care Unit at the Beth Israel Deaconess Medical Center (BIDMC) in Boston, Massachusetts, USA.</w:t>
      </w:r>
    </w:p>
    <w:p w14:paraId="14CF3E0B" w14:textId="4C297FAB" w:rsidR="00C06F9D" w:rsidRDefault="00C06F9D" w:rsidP="004351F4">
      <w:pPr>
        <w:jc w:val="both"/>
      </w:pPr>
    </w:p>
    <w:p w14:paraId="769312CE" w14:textId="3DB570D2" w:rsidR="58BB3A23" w:rsidRDefault="58BB3A23" w:rsidP="004351F4">
      <w:pPr>
        <w:jc w:val="both"/>
      </w:pPr>
      <w:r>
        <w:t>In this content, we will explore the dataset</w:t>
      </w:r>
      <w:r w:rsidR="00575E83">
        <w:t xml:space="preserve"> on mechanically ventilated </w:t>
      </w:r>
      <w:r w:rsidR="006A59A5">
        <w:t>ICU patients</w:t>
      </w:r>
      <w:r>
        <w:t>, examine each variable, and apply appropriate statistical tests to identify associations and differences between patient survival outcomes.</w:t>
      </w:r>
    </w:p>
    <w:p w14:paraId="2CF45501" w14:textId="1FC99EF1" w:rsidR="00C06F9D" w:rsidRDefault="00C06F9D" w:rsidP="004351F4">
      <w:pPr>
        <w:jc w:val="both"/>
      </w:pPr>
    </w:p>
    <w:p w14:paraId="42C6C1CA" w14:textId="26313BFE" w:rsidR="001E49E9" w:rsidRDefault="009045B8" w:rsidP="004351F4">
      <w:pPr>
        <w:jc w:val="both"/>
      </w:pPr>
      <w:r w:rsidRPr="009045B8">
        <w:t xml:space="preserve">Our dataset consists of 18,883 observations and 70 variables. We dropped the variables 'RRT' and 'ventilation duration' because these variables </w:t>
      </w:r>
      <w:r w:rsidR="006A59A5">
        <w:t>are</w:t>
      </w:r>
      <w:r w:rsidRPr="009045B8">
        <w:t xml:space="preserve"> not obtained on the first day of ICU admission. Based on our observations, missing values predominantly occur in the vital signs and laboratory results groups. The team has decided to drop observations with at least one missing value row-wise, resulting in 12,799 remaining rows. Additionally, we removed 310 rows containing at least one value </w:t>
      </w:r>
      <w:r>
        <w:t>that</w:t>
      </w:r>
      <w:r w:rsidR="00C35AA0">
        <w:t xml:space="preserve"> falls</w:t>
      </w:r>
      <w:r>
        <w:t xml:space="preserve"> </w:t>
      </w:r>
      <w:r w:rsidRPr="009045B8">
        <w:t xml:space="preserve">outside the valid range. Consequently, the resulting </w:t>
      </w:r>
      <w:r w:rsidR="007C035A">
        <w:t xml:space="preserve">cleaned </w:t>
      </w:r>
      <w:r w:rsidRPr="009045B8">
        <w:t>dataset comprises 12,489 rows and 68 variables.</w:t>
      </w:r>
    </w:p>
    <w:p w14:paraId="080F9D76" w14:textId="08DC72BB" w:rsidR="001E49E9" w:rsidRDefault="001E49E9" w:rsidP="371F26ED"/>
    <w:p w14:paraId="06C99544" w14:textId="15139769" w:rsidR="00400D2C" w:rsidRDefault="00B21962" w:rsidP="00B21962">
      <w:pPr>
        <w:rPr>
          <w:noProof/>
        </w:rPr>
      </w:pPr>
      <w:r w:rsidRPr="00B21962">
        <w:rPr>
          <w:noProof/>
        </w:rPr>
        <w:drawing>
          <wp:anchor distT="0" distB="0" distL="114300" distR="114300" simplePos="0" relativeHeight="251654160" behindDoc="0" locked="0" layoutInCell="1" allowOverlap="1" wp14:anchorId="697678E9" wp14:editId="62811C81">
            <wp:simplePos x="0" y="0"/>
            <wp:positionH relativeFrom="column">
              <wp:posOffset>1457325</wp:posOffset>
            </wp:positionH>
            <wp:positionV relativeFrom="paragraph">
              <wp:posOffset>-1905</wp:posOffset>
            </wp:positionV>
            <wp:extent cx="2368672" cy="3600635"/>
            <wp:effectExtent l="0" t="0" r="0" b="0"/>
            <wp:wrapTopAndBottom/>
            <wp:docPr id="1518334512"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4512" name="Picture 1" descr="A screenshot of a test results&#10;&#10;Description automatically generated"/>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368672" cy="3600635"/>
                    </a:xfrm>
                    <a:prstGeom prst="rect">
                      <a:avLst/>
                    </a:prstGeom>
                  </pic:spPr>
                </pic:pic>
              </a:graphicData>
            </a:graphic>
          </wp:anchor>
        </w:drawing>
      </w:r>
    </w:p>
    <w:p w14:paraId="3233EF21" w14:textId="7B79F11F" w:rsidR="58BB3A23" w:rsidRDefault="58BB3A23" w:rsidP="371F26ED">
      <w:r>
        <w:t xml:space="preserve"> </w:t>
      </w:r>
    </w:p>
    <w:p w14:paraId="32A7F291" w14:textId="43843CE1" w:rsidR="58BB3A23" w:rsidRDefault="58BB3A23" w:rsidP="004351F4">
      <w:pPr>
        <w:jc w:val="both"/>
      </w:pPr>
      <w:r>
        <w:t>We conducted a Chi-Square test for the categorical variables</w:t>
      </w:r>
      <w:r w:rsidR="007C035A">
        <w:t>,</w:t>
      </w:r>
      <w:r>
        <w:t xml:space="preserve"> and Mann-Whitney U test </w:t>
      </w:r>
      <w:r w:rsidR="00F62F4F">
        <w:t xml:space="preserve">and Spearman correlation </w:t>
      </w:r>
      <w:r>
        <w:t>for the ordinal variables.</w:t>
      </w:r>
    </w:p>
    <w:p w14:paraId="56FF64A2" w14:textId="15E15391" w:rsidR="00FF4C1E" w:rsidRDefault="00FF4C1E" w:rsidP="004351F4">
      <w:pPr>
        <w:jc w:val="both"/>
      </w:pPr>
    </w:p>
    <w:p w14:paraId="0B2E61E1" w14:textId="449F56F6" w:rsidR="00361430" w:rsidRDefault="00361430" w:rsidP="004351F4">
      <w:pPr>
        <w:jc w:val="both"/>
      </w:pPr>
      <w:r>
        <w:t xml:space="preserve">Regarding the continuous variables, we first conducted a Shapiro-Wilk test to check for normality, and the result was "significantly different from normal" for all variables. To confirm the result of the Shapiro-Wilk test, we created histograms and QQ plots for </w:t>
      </w:r>
      <w:r>
        <w:lastRenderedPageBreak/>
        <w:t xml:space="preserve">visual inspection. As part of the analysis, we performed Levene’s Test to assess the equality of variances between the two groups, </w:t>
      </w:r>
      <w:proofErr w:type="gramStart"/>
      <w:r>
        <w:t>survivors</w:t>
      </w:r>
      <w:proofErr w:type="gramEnd"/>
      <w:r>
        <w:t xml:space="preserve"> and non-survivors, and discovered that all continuous variables violated the assumption of equal variances.</w:t>
      </w:r>
    </w:p>
    <w:p w14:paraId="5DD636F9" w14:textId="1B4162C1" w:rsidR="00C94C7A" w:rsidRDefault="00C94C7A" w:rsidP="004351F4">
      <w:pPr>
        <w:jc w:val="both"/>
      </w:pPr>
    </w:p>
    <w:p w14:paraId="6E05BC8F" w14:textId="62E8A110" w:rsidR="58BB3A23" w:rsidRDefault="00361430" w:rsidP="004351F4">
      <w:pPr>
        <w:jc w:val="both"/>
      </w:pPr>
      <w:r>
        <w:t xml:space="preserve">Although some distributions appeared to be roughly normal, the presence of outliers caused the distribution shapes to be skewed. </w:t>
      </w:r>
      <w:r w:rsidR="007F797C">
        <w:t>Therefore, w</w:t>
      </w:r>
      <w:r>
        <w:t xml:space="preserve">e conducted a log transformation on the </w:t>
      </w:r>
      <w:r w:rsidR="00F4255D">
        <w:t xml:space="preserve">continuous variables </w:t>
      </w:r>
      <w:r>
        <w:t>and found that some of the variables became normally distributed</w:t>
      </w:r>
      <w:r w:rsidR="00CB665E">
        <w:t xml:space="preserve"> after the transformation</w:t>
      </w:r>
      <w:r>
        <w:t>. For these variables, we performed a Welch T-Test</w:t>
      </w:r>
      <w:r w:rsidR="004D68C7">
        <w:t xml:space="preserve"> using the normalized data</w:t>
      </w:r>
      <w:r>
        <w:t>. For the remaining continuous variables where the distribution remained non-normal, we conducted a non-parametric test called the Mann-Whitney U test</w:t>
      </w:r>
      <w:r w:rsidR="004D68C7">
        <w:t xml:space="preserve"> using the </w:t>
      </w:r>
      <w:r w:rsidR="004F6527">
        <w:t>values before transformation</w:t>
      </w:r>
      <w:r>
        <w:t>.</w:t>
      </w:r>
      <w:r w:rsidR="58BB3A23">
        <w:t xml:space="preserve"> </w:t>
      </w:r>
    </w:p>
    <w:p w14:paraId="0B540085" w14:textId="0F7A3408" w:rsidR="00C94C7A" w:rsidRDefault="00C94C7A" w:rsidP="004351F4">
      <w:pPr>
        <w:jc w:val="both"/>
      </w:pPr>
    </w:p>
    <w:p w14:paraId="46D4C6B4" w14:textId="0AEAF340" w:rsidR="00160BE8" w:rsidRDefault="00C250C5" w:rsidP="004351F4">
      <w:pPr>
        <w:jc w:val="both"/>
      </w:pPr>
      <w:r>
        <w:t>Additionally, f</w:t>
      </w:r>
      <w:r w:rsidR="00160BE8">
        <w:t>or the variables that we were able to normalize the distribution through log transformation</w:t>
      </w:r>
      <w:r w:rsidR="00DB14F8">
        <w:t xml:space="preserve">, we </w:t>
      </w:r>
      <w:r w:rsidR="00980232">
        <w:t xml:space="preserve">conducted a comparative analysis </w:t>
      </w:r>
      <w:r w:rsidR="00A775F3">
        <w:t>between</w:t>
      </w:r>
      <w:r w:rsidR="008156A3">
        <w:t xml:space="preserve"> Welch T-test and Mann-Whitney U </w:t>
      </w:r>
      <w:r w:rsidR="00980232">
        <w:t xml:space="preserve">test </w:t>
      </w:r>
      <w:r w:rsidR="009346EF">
        <w:t>results.</w:t>
      </w:r>
    </w:p>
    <w:p w14:paraId="08BF2AC1" w14:textId="77777777" w:rsidR="00E61C32" w:rsidRDefault="00E61C32" w:rsidP="004351F4">
      <w:pPr>
        <w:jc w:val="both"/>
      </w:pPr>
    </w:p>
    <w:p w14:paraId="6CC57957" w14:textId="5B74AD33" w:rsidR="00F37B44" w:rsidRDefault="00064393" w:rsidP="004351F4">
      <w:pPr>
        <w:jc w:val="both"/>
      </w:pPr>
      <w:r w:rsidRPr="00064393">
        <w:t xml:space="preserve">Spearman correlation was also conducted for the continuous variables using the dataset before transformation. We present the pairs of variables exhibiting a </w:t>
      </w:r>
      <w:r w:rsidR="008D1718">
        <w:t>moderat</w:t>
      </w:r>
      <w:r w:rsidR="00B14AA6">
        <w:t>e</w:t>
      </w:r>
      <w:r w:rsidR="008D1718">
        <w:t xml:space="preserve"> to </w:t>
      </w:r>
      <w:r w:rsidRPr="00064393">
        <w:t>strong correlation, based on the correlation coefficient.</w:t>
      </w:r>
    </w:p>
    <w:p w14:paraId="72BDB34B" w14:textId="77777777" w:rsidR="00064393" w:rsidRDefault="00064393" w:rsidP="004351F4">
      <w:pPr>
        <w:jc w:val="both"/>
      </w:pPr>
    </w:p>
    <w:p w14:paraId="34EB3FA8" w14:textId="5F89AC4C" w:rsidR="0064108F" w:rsidRDefault="0064108F" w:rsidP="004351F4">
      <w:pPr>
        <w:jc w:val="both"/>
      </w:pPr>
      <w:r w:rsidRPr="0064108F">
        <w:t xml:space="preserve">For visualizations, we used bar graphs for categorical variables, density plots </w:t>
      </w:r>
      <w:r w:rsidR="005D2CC0">
        <w:t xml:space="preserve">and scatter </w:t>
      </w:r>
      <w:proofErr w:type="gramStart"/>
      <w:r w:rsidR="005D2CC0">
        <w:t>plot</w:t>
      </w:r>
      <w:proofErr w:type="gramEnd"/>
      <w:r w:rsidR="005D2CC0">
        <w:t xml:space="preserve"> </w:t>
      </w:r>
      <w:r w:rsidRPr="0064108F">
        <w:t>for ordinal variables, and box plots</w:t>
      </w:r>
      <w:r w:rsidR="008E0D9E">
        <w:t>, scatter plot</w:t>
      </w:r>
      <w:r w:rsidRPr="0064108F">
        <w:t xml:space="preserve"> and density plots for continuous variables.</w:t>
      </w:r>
    </w:p>
    <w:p w14:paraId="6BE98A99" w14:textId="1E6F7514" w:rsidR="58BB3A23" w:rsidRDefault="58BB3A23" w:rsidP="004351F4">
      <w:pPr>
        <w:jc w:val="both"/>
      </w:pPr>
      <w:r>
        <w:t xml:space="preserve"> </w:t>
      </w:r>
    </w:p>
    <w:p w14:paraId="7DED5FF0" w14:textId="5932E5C4" w:rsidR="58BB3A23" w:rsidRDefault="0064108F" w:rsidP="004351F4">
      <w:pPr>
        <w:jc w:val="both"/>
      </w:pPr>
      <w:r>
        <w:t>It is important to note that we</w:t>
      </w:r>
      <w:r w:rsidR="58BB3A23">
        <w:t xml:space="preserve"> attempted to normalize the continuous variables using </w:t>
      </w:r>
      <w:r w:rsidR="006923AC">
        <w:t>l</w:t>
      </w:r>
      <w:r w:rsidR="58BB3A23">
        <w:t xml:space="preserve">og transformation, L2 normalization, </w:t>
      </w:r>
      <w:proofErr w:type="spellStart"/>
      <w:r w:rsidR="58BB3A23">
        <w:t>BoxCox</w:t>
      </w:r>
      <w:proofErr w:type="spellEnd"/>
      <w:r w:rsidR="58BB3A23">
        <w:t xml:space="preserve"> method, and min-max method. Although </w:t>
      </w:r>
      <w:r w:rsidR="006923AC">
        <w:t>l</w:t>
      </w:r>
      <w:r w:rsidR="58BB3A23">
        <w:t>og transformation performed best, the distribution</w:t>
      </w:r>
      <w:r w:rsidR="00C71865">
        <w:t>s</w:t>
      </w:r>
      <w:r w:rsidR="58BB3A23">
        <w:t xml:space="preserve"> </w:t>
      </w:r>
      <w:r w:rsidR="00C71865">
        <w:t xml:space="preserve">did not become normal for all </w:t>
      </w:r>
      <w:r w:rsidR="00C06F9D">
        <w:t xml:space="preserve">the </w:t>
      </w:r>
      <w:r w:rsidR="00C71865">
        <w:t>variables.</w:t>
      </w:r>
    </w:p>
    <w:p w14:paraId="404BF2F6" w14:textId="405E31FD" w:rsidR="58BB3A23" w:rsidRDefault="58BB3A23" w:rsidP="004351F4">
      <w:pPr>
        <w:jc w:val="both"/>
      </w:pPr>
      <w:r>
        <w:t xml:space="preserve"> </w:t>
      </w:r>
    </w:p>
    <w:p w14:paraId="6FA0E6A1" w14:textId="031BB540" w:rsidR="58BB3A23" w:rsidRDefault="58BB3A23" w:rsidP="004351F4">
      <w:pPr>
        <w:jc w:val="both"/>
      </w:pPr>
      <w:r>
        <w:t xml:space="preserve">Finally, we created a table to illustrate the summary of all variables, data types, tests conducted, and the </w:t>
      </w:r>
      <w:r w:rsidR="00C06F9D">
        <w:t xml:space="preserve">resulting </w:t>
      </w:r>
      <w:r>
        <w:t xml:space="preserve">p-value. </w:t>
      </w:r>
    </w:p>
    <w:p w14:paraId="7F647A8A" w14:textId="07B75C88" w:rsidR="371F26ED" w:rsidRDefault="371F26ED" w:rsidP="371F26ED"/>
    <w:p w14:paraId="0ED679EF" w14:textId="77777777" w:rsidR="00DB3571" w:rsidRDefault="00DB3571" w:rsidP="008B10BB"/>
    <w:p w14:paraId="57949277" w14:textId="744ED1E0" w:rsidR="00DB3571" w:rsidRPr="00DB3571" w:rsidRDefault="008B10BB" w:rsidP="008B10BB">
      <w:r>
        <w:br w:type="page"/>
      </w:r>
    </w:p>
    <w:p w14:paraId="14E940D7" w14:textId="0961CB07" w:rsidR="002D7D74" w:rsidRDefault="00821761" w:rsidP="00064675">
      <w:pPr>
        <w:pStyle w:val="Heading1"/>
      </w:pPr>
      <w:bookmarkStart w:id="3" w:name="_Toc161524792"/>
      <w:bookmarkStart w:id="4" w:name="_Toc161601836"/>
      <w:r>
        <w:lastRenderedPageBreak/>
        <w:t>Data Ex</w:t>
      </w:r>
      <w:r w:rsidR="00064675">
        <w:t>ploration</w:t>
      </w:r>
      <w:bookmarkEnd w:id="3"/>
      <w:bookmarkEnd w:id="4"/>
    </w:p>
    <w:p w14:paraId="21822DCE" w14:textId="2489CDCA" w:rsidR="00064675" w:rsidRDefault="001F0FD0" w:rsidP="001F0FD0">
      <w:pPr>
        <w:pStyle w:val="Heading2"/>
      </w:pPr>
      <w:bookmarkStart w:id="5" w:name="_Toc161524793"/>
      <w:bookmarkStart w:id="6" w:name="_Toc161601837"/>
      <w:r w:rsidRPr="001F0FD0">
        <w:t>General characteristics of the dataset</w:t>
      </w:r>
      <w:bookmarkEnd w:id="5"/>
      <w:bookmarkEnd w:id="6"/>
    </w:p>
    <w:bookmarkStart w:id="7" w:name="_Toc161524794"/>
    <w:bookmarkStart w:id="8" w:name="_Toc161601838"/>
    <w:p w14:paraId="2D9EBB4F" w14:textId="48E85A41" w:rsidR="007E3EA3" w:rsidRPr="007E3EA3" w:rsidRDefault="007E3EA3" w:rsidP="007E3EA3">
      <w:pPr>
        <w:pStyle w:val="Heading3"/>
      </w:pPr>
      <w:r>
        <w:rPr>
          <w:noProof/>
        </w:rPr>
        <mc:AlternateContent>
          <mc:Choice Requires="wps">
            <w:drawing>
              <wp:anchor distT="45720" distB="45720" distL="114300" distR="114300" simplePos="0" relativeHeight="251654152" behindDoc="0" locked="0" layoutInCell="1" allowOverlap="1" wp14:anchorId="2AF7A204" wp14:editId="2E20C83B">
                <wp:simplePos x="0" y="0"/>
                <wp:positionH relativeFrom="margin">
                  <wp:align>right</wp:align>
                </wp:positionH>
                <wp:positionV relativeFrom="paragraph">
                  <wp:posOffset>534670</wp:posOffset>
                </wp:positionV>
                <wp:extent cx="5248275" cy="1404620"/>
                <wp:effectExtent l="0" t="0" r="28575" b="14605"/>
                <wp:wrapTopAndBottom/>
                <wp:docPr id="690438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14:paraId="5414B188" w14:textId="601E3CC3" w:rsidR="007E3EA3" w:rsidRPr="007E3EA3" w:rsidRDefault="007E3EA3" w:rsidP="007E3EA3">
                            <w:pPr>
                              <w:shd w:val="clear" w:color="auto" w:fill="F7F7F7"/>
                              <w:spacing w:line="285" w:lineRule="atLeast"/>
                              <w:rPr>
                                <w:rFonts w:ascii="Courier New" w:hAnsi="Courier New" w:cs="Courier New"/>
                                <w:color w:val="000000"/>
                                <w:sz w:val="21"/>
                                <w:szCs w:val="21"/>
                              </w:rPr>
                            </w:pPr>
                            <w:r w:rsidRPr="007E3EA3">
                              <w:rPr>
                                <w:rFonts w:ascii="Courier New" w:hAnsi="Courier New" w:cs="Courier New"/>
                                <w:color w:val="008000"/>
                                <w:sz w:val="21"/>
                                <w:szCs w:val="21"/>
                              </w:rPr>
                              <w:t xml:space="preserve"># </w:t>
                            </w:r>
                            <w:proofErr w:type="gramStart"/>
                            <w:r w:rsidRPr="007E3EA3">
                              <w:rPr>
                                <w:rFonts w:ascii="Courier New" w:hAnsi="Courier New" w:cs="Courier New"/>
                                <w:color w:val="008000"/>
                                <w:sz w:val="21"/>
                                <w:szCs w:val="21"/>
                              </w:rPr>
                              <w:t>number</w:t>
                            </w:r>
                            <w:proofErr w:type="gramEnd"/>
                            <w:r w:rsidRPr="007E3EA3">
                              <w:rPr>
                                <w:rFonts w:ascii="Courier New" w:hAnsi="Courier New" w:cs="Courier New"/>
                                <w:color w:val="008000"/>
                                <w:sz w:val="21"/>
                                <w:szCs w:val="21"/>
                              </w:rPr>
                              <w:t xml:space="preserve"> of records and variables</w:t>
                            </w:r>
                          </w:p>
                          <w:p w14:paraId="3D84A2C3" w14:textId="12E638B3" w:rsidR="007E3EA3" w:rsidRPr="007E3EA3" w:rsidRDefault="007E3EA3" w:rsidP="007E3EA3">
                            <w:pPr>
                              <w:shd w:val="clear" w:color="auto" w:fill="F7F7F7"/>
                              <w:spacing w:line="285" w:lineRule="atLeast"/>
                              <w:rPr>
                                <w:rFonts w:ascii="Courier New" w:hAnsi="Courier New" w:cs="Courier New"/>
                                <w:color w:val="000000"/>
                                <w:sz w:val="21"/>
                                <w:szCs w:val="21"/>
                              </w:rPr>
                            </w:pPr>
                            <w:proofErr w:type="spellStart"/>
                            <w:proofErr w:type="gramStart"/>
                            <w:r w:rsidRPr="007E3EA3">
                              <w:rPr>
                                <w:rFonts w:ascii="Courier New" w:hAnsi="Courier New" w:cs="Courier New"/>
                                <w:color w:val="000000"/>
                                <w:sz w:val="21"/>
                                <w:szCs w:val="21"/>
                              </w:rPr>
                              <w:t>df.shape</w:t>
                            </w:r>
                            <w:proofErr w:type="spellEnd"/>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pic="http://schemas.openxmlformats.org/drawingml/2006/picture" xmlns:a14="http://schemas.microsoft.com/office/drawing/2010/main" xmlns:a="http://schemas.openxmlformats.org/drawingml/2006/main">
            <w:pict w14:anchorId="5B63A9C1">
              <v:shape id="_x0000_s1028" style="position:absolute;margin-left:362.05pt;margin-top:42.1pt;width:413.25pt;height:110.6pt;z-index:251654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" w14:anchorId="2AF7A204">
                <v:textbox style="mso-fit-shape-to-text:t">
                  <w:txbxContent>
                    <w:p w:rsidRPr="007E3EA3" w:rsidR="007E3EA3" w:rsidP="007E3EA3" w:rsidRDefault="007E3EA3" w14:paraId="21E8E5BD" w14:textId="601E3CC3">
                      <w:pPr>
                        <w:shd w:val="clear" w:color="auto" w:fill="F7F7F7"/>
                        <w:spacing w:line="285" w:lineRule="atLeast"/>
                        <w:rPr>
                          <w:rFonts w:ascii="Courier New" w:hAnsi="Courier New" w:cs="Courier New"/>
                          <w:color w:val="000000"/>
                          <w:sz w:val="21"/>
                          <w:szCs w:val="21"/>
                        </w:rPr>
                      </w:pPr>
                      <w:r w:rsidRPr="007E3EA3">
                        <w:rPr>
                          <w:rFonts w:ascii="Courier New" w:hAnsi="Courier New" w:cs="Courier New"/>
                          <w:color w:val="008000"/>
                          <w:sz w:val="21"/>
                          <w:szCs w:val="21"/>
                        </w:rPr>
                        <w:t># number of records and variables</w:t>
                      </w:r>
                    </w:p>
                    <w:p w:rsidRPr="007E3EA3" w:rsidR="007E3EA3" w:rsidP="007E3EA3" w:rsidRDefault="007E3EA3" w14:paraId="58631D59" w14:textId="12E638B3">
                      <w:pPr>
                        <w:shd w:val="clear" w:color="auto" w:fill="F7F7F7"/>
                        <w:spacing w:line="285" w:lineRule="atLeast"/>
                        <w:rPr>
                          <w:rFonts w:ascii="Courier New" w:hAnsi="Courier New" w:cs="Courier New"/>
                          <w:color w:val="000000"/>
                          <w:sz w:val="21"/>
                          <w:szCs w:val="21"/>
                        </w:rPr>
                      </w:pPr>
                      <w:proofErr w:type="spellStart"/>
                      <w:r w:rsidRPr="007E3EA3">
                        <w:rPr>
                          <w:rFonts w:ascii="Courier New" w:hAnsi="Courier New" w:cs="Courier New"/>
                          <w:color w:val="000000"/>
                          <w:sz w:val="21"/>
                          <w:szCs w:val="21"/>
                        </w:rPr>
                        <w:t>df.shape</w:t>
                      </w:r>
                      <w:proofErr w:type="spellEnd"/>
                    </w:p>
                  </w:txbxContent>
                </v:textbox>
                <w10:wrap type="topAndBottom" anchorx="margin"/>
              </v:shape>
            </w:pict>
          </mc:Fallback>
        </mc:AlternateContent>
      </w:r>
      <w:r w:rsidR="00654280" w:rsidRPr="00654280">
        <w:t>How many records do we have? How many variables?</w:t>
      </w:r>
      <w:bookmarkEnd w:id="7"/>
      <w:bookmarkEnd w:id="8"/>
    </w:p>
    <w:p w14:paraId="4087CB91" w14:textId="44154EFB" w:rsidR="001F0FD0" w:rsidRDefault="00021974" w:rsidP="001F0FD0">
      <w:r w:rsidRPr="00021974">
        <w:t>There are 18,883 records and 70 variables in the dataset.</w:t>
      </w:r>
    </w:p>
    <w:p w14:paraId="75D44278" w14:textId="3B945662" w:rsidR="00A97A33" w:rsidRPr="00A97A33" w:rsidRDefault="00881D80" w:rsidP="00A97A33">
      <w:pPr>
        <w:pStyle w:val="Heading3"/>
      </w:pPr>
      <w:bookmarkStart w:id="9" w:name="_Toc161524795"/>
      <w:bookmarkStart w:id="10" w:name="_Toc161601839"/>
      <w:r w:rsidRPr="00881D80">
        <w:t>What are the variable names? Are they meaningful?</w:t>
      </w:r>
      <w:r w:rsidR="00A97A33">
        <w:rPr>
          <w:noProof/>
        </w:rPr>
        <mc:AlternateContent>
          <mc:Choice Requires="wps">
            <w:drawing>
              <wp:anchor distT="45720" distB="45720" distL="114300" distR="114300" simplePos="0" relativeHeight="251654153" behindDoc="0" locked="0" layoutInCell="1" allowOverlap="1" wp14:anchorId="14AD468E" wp14:editId="3AAE3BE7">
                <wp:simplePos x="0" y="0"/>
                <wp:positionH relativeFrom="margin">
                  <wp:posOffset>0</wp:posOffset>
                </wp:positionH>
                <wp:positionV relativeFrom="paragraph">
                  <wp:posOffset>356870</wp:posOffset>
                </wp:positionV>
                <wp:extent cx="5248275" cy="1404620"/>
                <wp:effectExtent l="0" t="0" r="28575" b="26670"/>
                <wp:wrapTopAndBottom/>
                <wp:docPr id="1294774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14:paraId="561D9618" w14:textId="77777777" w:rsidR="0005206A" w:rsidRPr="0005206A" w:rsidRDefault="0005206A" w:rsidP="0005206A">
                            <w:pPr>
                              <w:shd w:val="clear" w:color="auto" w:fill="F7F7F7"/>
                              <w:spacing w:line="285" w:lineRule="atLeast"/>
                              <w:rPr>
                                <w:rFonts w:ascii="Courier New" w:hAnsi="Courier New" w:cs="Courier New"/>
                                <w:color w:val="000000"/>
                                <w:sz w:val="21"/>
                                <w:szCs w:val="21"/>
                              </w:rPr>
                            </w:pPr>
                            <w:r w:rsidRPr="0005206A">
                              <w:rPr>
                                <w:rFonts w:ascii="Courier New" w:hAnsi="Courier New" w:cs="Courier New"/>
                                <w:color w:val="008000"/>
                                <w:sz w:val="21"/>
                                <w:szCs w:val="21"/>
                              </w:rPr>
                              <w:t># variable names</w:t>
                            </w:r>
                          </w:p>
                          <w:p w14:paraId="3FDCA4D7" w14:textId="3F21261B" w:rsidR="00A97A33" w:rsidRPr="007E3EA3" w:rsidRDefault="0005206A" w:rsidP="00A97A33">
                            <w:pPr>
                              <w:shd w:val="clear" w:color="auto" w:fill="F7F7F7"/>
                              <w:spacing w:line="285" w:lineRule="atLeast"/>
                              <w:rPr>
                                <w:rFonts w:ascii="Courier New" w:hAnsi="Courier New" w:cs="Courier New"/>
                                <w:color w:val="000000"/>
                                <w:sz w:val="21"/>
                                <w:szCs w:val="21"/>
                              </w:rPr>
                            </w:pPr>
                            <w:proofErr w:type="spellStart"/>
                            <w:proofErr w:type="gramStart"/>
                            <w:r w:rsidRPr="0005206A">
                              <w:rPr>
                                <w:rFonts w:ascii="Courier New" w:hAnsi="Courier New" w:cs="Courier New"/>
                                <w:color w:val="000000"/>
                                <w:sz w:val="21"/>
                                <w:szCs w:val="21"/>
                              </w:rPr>
                              <w:t>df.columns</w:t>
                            </w:r>
                            <w:proofErr w:type="spellEnd"/>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pic="http://schemas.openxmlformats.org/drawingml/2006/picture" xmlns:a14="http://schemas.microsoft.com/office/drawing/2010/main" xmlns:a="http://schemas.openxmlformats.org/drawingml/2006/main">
            <w:pict w14:anchorId="5312B1DD">
              <v:shape id="_x0000_s1029" style="position:absolute;margin-left:0;margin-top:28.1pt;width:413.25pt;height:110.6pt;z-index:25165415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" w14:anchorId="14AD468E">
                <v:textbox style="mso-fit-shape-to-text:t">
                  <w:txbxContent>
                    <w:p w:rsidRPr="0005206A" w:rsidR="0005206A" w:rsidP="0005206A" w:rsidRDefault="0005206A" w14:paraId="1762F2B0" w14:textId="77777777">
                      <w:pPr>
                        <w:shd w:val="clear" w:color="auto" w:fill="F7F7F7"/>
                        <w:spacing w:line="285" w:lineRule="atLeast"/>
                        <w:rPr>
                          <w:rFonts w:ascii="Courier New" w:hAnsi="Courier New" w:cs="Courier New"/>
                          <w:color w:val="000000"/>
                          <w:sz w:val="21"/>
                          <w:szCs w:val="21"/>
                        </w:rPr>
                      </w:pPr>
                      <w:r w:rsidRPr="0005206A">
                        <w:rPr>
                          <w:rFonts w:ascii="Courier New" w:hAnsi="Courier New" w:cs="Courier New"/>
                          <w:color w:val="008000"/>
                          <w:sz w:val="21"/>
                          <w:szCs w:val="21"/>
                        </w:rPr>
                        <w:t># variable names</w:t>
                      </w:r>
                    </w:p>
                    <w:p w:rsidRPr="007E3EA3" w:rsidR="00A97A33" w:rsidP="00A97A33" w:rsidRDefault="0005206A" w14:paraId="320E5A05" w14:textId="3F21261B">
                      <w:pPr>
                        <w:shd w:val="clear" w:color="auto" w:fill="F7F7F7"/>
                        <w:spacing w:line="285" w:lineRule="atLeast"/>
                        <w:rPr>
                          <w:rFonts w:ascii="Courier New" w:hAnsi="Courier New" w:cs="Courier New"/>
                          <w:color w:val="000000"/>
                          <w:sz w:val="21"/>
                          <w:szCs w:val="21"/>
                        </w:rPr>
                      </w:pPr>
                      <w:proofErr w:type="spellStart"/>
                      <w:r w:rsidRPr="0005206A">
                        <w:rPr>
                          <w:rFonts w:ascii="Courier New" w:hAnsi="Courier New" w:cs="Courier New"/>
                          <w:color w:val="000000"/>
                          <w:sz w:val="21"/>
                          <w:szCs w:val="21"/>
                        </w:rPr>
                        <w:t>df.columns</w:t>
                      </w:r>
                      <w:proofErr w:type="spellEnd"/>
                    </w:p>
                  </w:txbxContent>
                </v:textbox>
                <w10:wrap type="topAndBottom" anchorx="margin"/>
              </v:shape>
            </w:pict>
          </mc:Fallback>
        </mc:AlternateContent>
      </w:r>
      <w:bookmarkEnd w:id="9"/>
      <w:bookmarkEnd w:id="10"/>
    </w:p>
    <w:p w14:paraId="7D88D3FB" w14:textId="31A5A212" w:rsidR="00881D80" w:rsidRPr="00881D80" w:rsidRDefault="00A96005" w:rsidP="00881D80">
      <w:pPr>
        <w:jc w:val="both"/>
      </w:pPr>
      <w:r>
        <w:rPr>
          <w:noProof/>
        </w:rPr>
        <mc:AlternateContent>
          <mc:Choice Requires="wps">
            <w:drawing>
              <wp:anchor distT="45720" distB="45720" distL="114300" distR="114300" simplePos="0" relativeHeight="251654147" behindDoc="0" locked="0" layoutInCell="1" allowOverlap="1" wp14:anchorId="49696C26" wp14:editId="54064308">
                <wp:simplePos x="0" y="0"/>
                <wp:positionH relativeFrom="margin">
                  <wp:align>left</wp:align>
                </wp:positionH>
                <wp:positionV relativeFrom="paragraph">
                  <wp:posOffset>669290</wp:posOffset>
                </wp:positionV>
                <wp:extent cx="5238750" cy="1404620"/>
                <wp:effectExtent l="0" t="0" r="19050" b="222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1404620"/>
                        </a:xfrm>
                        <a:prstGeom prst="rect">
                          <a:avLst/>
                        </a:prstGeom>
                        <a:noFill/>
                        <a:ln w="19050">
                          <a:solidFill>
                            <a:srgbClr val="000000"/>
                          </a:solidFill>
                          <a:miter lim="800000"/>
                          <a:headEnd/>
                          <a:tailEnd/>
                        </a:ln>
                      </wps:spPr>
                      <wps:txbx>
                        <w:txbxContent>
                          <w:p w14:paraId="1E222CEA" w14:textId="46A332BA" w:rsidR="00881D80" w:rsidRDefault="00A96005">
                            <w:r>
                              <w:t>Variables names:</w:t>
                            </w:r>
                          </w:p>
                          <w:p w14:paraId="4C8B5195" w14:textId="77777777" w:rsidR="004D4275" w:rsidRPr="00A33A92" w:rsidRDefault="004D4275" w:rsidP="00A33A92">
                            <w:pPr>
                              <w:rPr>
                                <w:sz w:val="22"/>
                                <w:szCs w:val="22"/>
                              </w:rPr>
                            </w:pPr>
                            <w:proofErr w:type="gramStart"/>
                            <w:r w:rsidRPr="00A33A92">
                              <w:rPr>
                                <w:sz w:val="22"/>
                                <w:szCs w:val="22"/>
                              </w:rPr>
                              <w:t>Index(</w:t>
                            </w:r>
                            <w:proofErr w:type="gramEnd"/>
                            <w:r w:rsidRPr="00A33A92">
                              <w:rPr>
                                <w:sz w:val="22"/>
                                <w:szCs w:val="22"/>
                              </w:rPr>
                              <w:t>['Hospital Mortality', 'Age', 'Gender', 'Uncomplicated Hypertension',</w:t>
                            </w:r>
                          </w:p>
                          <w:p w14:paraId="17C5B066" w14:textId="77777777" w:rsidR="004D4275" w:rsidRPr="00A33A92" w:rsidRDefault="004D4275" w:rsidP="00A33A92">
                            <w:pPr>
                              <w:rPr>
                                <w:sz w:val="22"/>
                                <w:szCs w:val="22"/>
                              </w:rPr>
                            </w:pPr>
                            <w:r w:rsidRPr="00A33A92">
                              <w:rPr>
                                <w:sz w:val="22"/>
                                <w:szCs w:val="22"/>
                              </w:rPr>
                              <w:t xml:space="preserve">       'Complicated Hypertension', 'Uncomplicated Diabetes',</w:t>
                            </w:r>
                          </w:p>
                          <w:p w14:paraId="160D08C8" w14:textId="77777777" w:rsidR="004D4275" w:rsidRPr="00A33A92" w:rsidRDefault="004D4275" w:rsidP="00A33A92">
                            <w:pPr>
                              <w:rPr>
                                <w:sz w:val="22"/>
                                <w:szCs w:val="22"/>
                              </w:rPr>
                            </w:pPr>
                            <w:r w:rsidRPr="00A33A92">
                              <w:rPr>
                                <w:sz w:val="22"/>
                                <w:szCs w:val="22"/>
                              </w:rPr>
                              <w:t xml:space="preserve">       'Complicated Diabetes', 'Malignancy', 'Hematologic Disease',</w:t>
                            </w:r>
                          </w:p>
                          <w:p w14:paraId="0D169E53" w14:textId="77777777" w:rsidR="004D4275" w:rsidRPr="00A33A92" w:rsidRDefault="004D4275" w:rsidP="00A33A92">
                            <w:pPr>
                              <w:rPr>
                                <w:sz w:val="22"/>
                                <w:szCs w:val="22"/>
                              </w:rPr>
                            </w:pPr>
                            <w:r w:rsidRPr="00A33A92">
                              <w:rPr>
                                <w:sz w:val="22"/>
                                <w:szCs w:val="22"/>
                              </w:rPr>
                              <w:t xml:space="preserve">       'Metastasis', 'Peripheral Vascular Disease', 'Hypothyroidism',</w:t>
                            </w:r>
                          </w:p>
                          <w:p w14:paraId="37C49C70" w14:textId="77777777" w:rsidR="004D4275" w:rsidRPr="00A33A92" w:rsidRDefault="004D4275" w:rsidP="00A33A92">
                            <w:pPr>
                              <w:rPr>
                                <w:sz w:val="22"/>
                                <w:szCs w:val="22"/>
                              </w:rPr>
                            </w:pPr>
                            <w:r w:rsidRPr="00A33A92">
                              <w:rPr>
                                <w:sz w:val="22"/>
                                <w:szCs w:val="22"/>
                              </w:rPr>
                              <w:t xml:space="preserve">       'Chronic Heart Failure', 'Stroke', 'Liver Disease', 'SAPS II', 'SOFA',</w:t>
                            </w:r>
                          </w:p>
                          <w:p w14:paraId="0CB236B4" w14:textId="77777777" w:rsidR="004D4275" w:rsidRPr="00A33A92" w:rsidRDefault="004D4275" w:rsidP="00A33A92">
                            <w:pPr>
                              <w:rPr>
                                <w:sz w:val="22"/>
                                <w:szCs w:val="22"/>
                              </w:rPr>
                            </w:pPr>
                            <w:r w:rsidRPr="00A33A92">
                              <w:rPr>
                                <w:sz w:val="22"/>
                                <w:szCs w:val="22"/>
                              </w:rPr>
                              <w:t xml:space="preserve">       'OASIS', 'Sepsis', 'Any Organ Failure', 'Severe Respiratory Failure',</w:t>
                            </w:r>
                          </w:p>
                          <w:p w14:paraId="2BE94BD8" w14:textId="77777777" w:rsidR="004D4275" w:rsidRPr="00A33A92" w:rsidRDefault="004D4275" w:rsidP="00A33A92">
                            <w:pPr>
                              <w:rPr>
                                <w:sz w:val="22"/>
                                <w:szCs w:val="22"/>
                              </w:rPr>
                            </w:pPr>
                            <w:r w:rsidRPr="00A33A92">
                              <w:rPr>
                                <w:sz w:val="22"/>
                                <w:szCs w:val="22"/>
                              </w:rPr>
                              <w:t xml:space="preserve">       'Severe Coagulation Failure', 'Severe Liver Failure',</w:t>
                            </w:r>
                          </w:p>
                          <w:p w14:paraId="300F56A4" w14:textId="77777777" w:rsidR="004D4275" w:rsidRPr="00A33A92" w:rsidRDefault="004D4275" w:rsidP="00A33A92">
                            <w:pPr>
                              <w:rPr>
                                <w:sz w:val="22"/>
                                <w:szCs w:val="22"/>
                              </w:rPr>
                            </w:pPr>
                            <w:r w:rsidRPr="00A33A92">
                              <w:rPr>
                                <w:sz w:val="22"/>
                                <w:szCs w:val="22"/>
                              </w:rPr>
                              <w:t xml:space="preserve">       'Severe Cardiovascular Failure',</w:t>
                            </w:r>
                          </w:p>
                          <w:p w14:paraId="577B9BC2" w14:textId="77777777" w:rsidR="004D4275" w:rsidRPr="00A33A92" w:rsidRDefault="004D4275" w:rsidP="00A33A92">
                            <w:pPr>
                              <w:rPr>
                                <w:sz w:val="22"/>
                                <w:szCs w:val="22"/>
                              </w:rPr>
                            </w:pPr>
                            <w:r w:rsidRPr="00A33A92">
                              <w:rPr>
                                <w:sz w:val="22"/>
                                <w:szCs w:val="22"/>
                              </w:rPr>
                              <w:t xml:space="preserve">       'Severe Central Nervous System Failure', 'Severe Renal Failure',</w:t>
                            </w:r>
                          </w:p>
                          <w:p w14:paraId="3C133493" w14:textId="77777777" w:rsidR="004D4275" w:rsidRPr="00A33A92" w:rsidRDefault="004D4275" w:rsidP="00A33A92">
                            <w:pPr>
                              <w:rPr>
                                <w:sz w:val="22"/>
                                <w:szCs w:val="22"/>
                              </w:rPr>
                            </w:pPr>
                            <w:r w:rsidRPr="00A33A92">
                              <w:rPr>
                                <w:sz w:val="22"/>
                                <w:szCs w:val="22"/>
                              </w:rPr>
                              <w:t xml:space="preserve">       'Respiratory Dysfunction', 'Cardiovascular Dysfunction',</w:t>
                            </w:r>
                          </w:p>
                          <w:p w14:paraId="47D4AFBD" w14:textId="77777777" w:rsidR="004D4275" w:rsidRPr="00A33A92" w:rsidRDefault="004D4275" w:rsidP="00A33A92">
                            <w:pPr>
                              <w:rPr>
                                <w:sz w:val="22"/>
                                <w:szCs w:val="22"/>
                              </w:rPr>
                            </w:pPr>
                            <w:r w:rsidRPr="00A33A92">
                              <w:rPr>
                                <w:sz w:val="22"/>
                                <w:szCs w:val="22"/>
                              </w:rPr>
                              <w:t xml:space="preserve">       'Renal Dysfunction', 'Hematologic Dysfunction', 'Metabolic Dysfunction',</w:t>
                            </w:r>
                          </w:p>
                          <w:p w14:paraId="4566B250" w14:textId="77777777" w:rsidR="004D4275" w:rsidRPr="00A33A92" w:rsidRDefault="004D4275" w:rsidP="00A33A92">
                            <w:pPr>
                              <w:rPr>
                                <w:sz w:val="22"/>
                                <w:szCs w:val="22"/>
                              </w:rPr>
                            </w:pPr>
                            <w:r w:rsidRPr="00A33A92">
                              <w:rPr>
                                <w:sz w:val="22"/>
                                <w:szCs w:val="22"/>
                              </w:rPr>
                              <w:t xml:space="preserve">       'Neurologic Dysfunction', 'Max Heart Rate', 'Min Heart Rate',</w:t>
                            </w:r>
                          </w:p>
                          <w:p w14:paraId="0FD379F0" w14:textId="77777777" w:rsidR="004D4275" w:rsidRPr="00A33A92" w:rsidRDefault="004D4275" w:rsidP="00A33A92">
                            <w:pPr>
                              <w:rPr>
                                <w:sz w:val="22"/>
                                <w:szCs w:val="22"/>
                              </w:rPr>
                            </w:pPr>
                            <w:r w:rsidRPr="00A33A92">
                              <w:rPr>
                                <w:rFonts w:ascii="var(--colab-code-font-family)" w:hAnsi="var(--colab-code-font-family)" w:cs="Courier New"/>
                                <w:color w:val="212121"/>
                                <w:sz w:val="20"/>
                                <w:szCs w:val="20"/>
                              </w:rPr>
                              <w:t xml:space="preserve">       'Mean Heart Rate', 'Max MAP', 'Min MAP', 'Mean MAP',</w:t>
                            </w:r>
                          </w:p>
                          <w:p w14:paraId="3EF99B9E" w14:textId="77777777" w:rsidR="004D4275" w:rsidRPr="00A33A92" w:rsidRDefault="004D4275" w:rsidP="00A33A92">
                            <w:pPr>
                              <w:rPr>
                                <w:sz w:val="22"/>
                                <w:szCs w:val="22"/>
                              </w:rPr>
                            </w:pPr>
                            <w:r w:rsidRPr="00A33A92">
                              <w:rPr>
                                <w:sz w:val="22"/>
                                <w:szCs w:val="22"/>
                              </w:rPr>
                              <w:t xml:space="preserve">       'Max Systolic Pressure', 'Min Systolic Pressure',</w:t>
                            </w:r>
                          </w:p>
                          <w:p w14:paraId="08D3D56B" w14:textId="77777777" w:rsidR="004D4275" w:rsidRPr="00A33A92" w:rsidRDefault="004D4275" w:rsidP="00A33A92">
                            <w:pPr>
                              <w:rPr>
                                <w:sz w:val="22"/>
                                <w:szCs w:val="22"/>
                              </w:rPr>
                            </w:pPr>
                            <w:r w:rsidRPr="00A33A92">
                              <w:rPr>
                                <w:sz w:val="22"/>
                                <w:szCs w:val="22"/>
                              </w:rPr>
                              <w:t xml:space="preserve">       'Mean Systolic Pressure', 'Max Diastolic Pressure',</w:t>
                            </w:r>
                          </w:p>
                          <w:p w14:paraId="41AF1541" w14:textId="77777777" w:rsidR="004D4275" w:rsidRPr="00A33A92" w:rsidRDefault="004D4275" w:rsidP="00A33A92">
                            <w:pPr>
                              <w:rPr>
                                <w:sz w:val="22"/>
                                <w:szCs w:val="22"/>
                              </w:rPr>
                            </w:pPr>
                            <w:r w:rsidRPr="00A33A92">
                              <w:rPr>
                                <w:sz w:val="22"/>
                                <w:szCs w:val="22"/>
                              </w:rPr>
                              <w:t xml:space="preserve">       'Min Diastolic Pressure', 'Mean Diastolic Pressure', 'Max Temperature',</w:t>
                            </w:r>
                          </w:p>
                          <w:p w14:paraId="74CF3EF8" w14:textId="77777777" w:rsidR="004D4275" w:rsidRPr="00A33A92" w:rsidRDefault="004D4275" w:rsidP="00A33A92">
                            <w:pPr>
                              <w:rPr>
                                <w:sz w:val="22"/>
                                <w:szCs w:val="22"/>
                              </w:rPr>
                            </w:pPr>
                            <w:r w:rsidRPr="00A33A92">
                              <w:rPr>
                                <w:sz w:val="22"/>
                                <w:szCs w:val="22"/>
                              </w:rPr>
                              <w:t xml:space="preserve">       'Min Temperature', 'Mean Temperature', 'Max Lactate', 'Min Lactate',</w:t>
                            </w:r>
                          </w:p>
                          <w:p w14:paraId="4DAFA090" w14:textId="77777777" w:rsidR="004D4275" w:rsidRPr="00A33A92" w:rsidRDefault="004D4275" w:rsidP="00A33A92">
                            <w:pPr>
                              <w:rPr>
                                <w:sz w:val="22"/>
                                <w:szCs w:val="22"/>
                              </w:rPr>
                            </w:pPr>
                            <w:r w:rsidRPr="00A33A92">
                              <w:rPr>
                                <w:sz w:val="22"/>
                                <w:szCs w:val="22"/>
                              </w:rPr>
                              <w:t xml:space="preserve">       'Mean Lactate', 'Max pH', 'Min pH', 'Mean pH', 'Max Glucose',</w:t>
                            </w:r>
                          </w:p>
                          <w:p w14:paraId="65AF8083" w14:textId="77777777" w:rsidR="004D4275" w:rsidRPr="00A33A92" w:rsidRDefault="004D4275" w:rsidP="00A33A92">
                            <w:pPr>
                              <w:rPr>
                                <w:sz w:val="22"/>
                                <w:szCs w:val="22"/>
                              </w:rPr>
                            </w:pPr>
                            <w:r w:rsidRPr="00A33A92">
                              <w:rPr>
                                <w:sz w:val="22"/>
                                <w:szCs w:val="22"/>
                              </w:rPr>
                              <w:t xml:space="preserve">       'Min Glucose', 'Mean Glucose', 'Max WBC', 'Min WBC', 'Mean WBC',</w:t>
                            </w:r>
                          </w:p>
                          <w:p w14:paraId="18E21761" w14:textId="77777777" w:rsidR="004D4275" w:rsidRPr="00A33A92" w:rsidRDefault="004D4275" w:rsidP="00A33A92">
                            <w:pPr>
                              <w:rPr>
                                <w:sz w:val="22"/>
                                <w:szCs w:val="22"/>
                              </w:rPr>
                            </w:pPr>
                            <w:r w:rsidRPr="00A33A92">
                              <w:rPr>
                                <w:sz w:val="22"/>
                                <w:szCs w:val="22"/>
                              </w:rPr>
                              <w:t xml:space="preserve">       'Max BUN', 'Min BUN', 'Mean BUN', 'Max Creatinine', 'Min Creatinine',</w:t>
                            </w:r>
                          </w:p>
                          <w:p w14:paraId="34A7AC65" w14:textId="77777777" w:rsidR="004D4275" w:rsidRPr="00A33A92" w:rsidRDefault="004D4275" w:rsidP="00A33A92">
                            <w:pPr>
                              <w:rPr>
                                <w:sz w:val="22"/>
                                <w:szCs w:val="22"/>
                              </w:rPr>
                            </w:pPr>
                            <w:r w:rsidRPr="00A33A92">
                              <w:rPr>
                                <w:sz w:val="22"/>
                                <w:szCs w:val="22"/>
                              </w:rPr>
                              <w:t xml:space="preserve">       'Mean Creatinine', 'Max Hemoglobin', 'Min Hemoglobin',</w:t>
                            </w:r>
                          </w:p>
                          <w:p w14:paraId="1F8D7576" w14:textId="77777777" w:rsidR="004D4275" w:rsidRPr="00A33A92" w:rsidRDefault="004D4275" w:rsidP="00A33A92">
                            <w:pPr>
                              <w:rPr>
                                <w:sz w:val="22"/>
                                <w:szCs w:val="22"/>
                              </w:rPr>
                            </w:pPr>
                            <w:r w:rsidRPr="00A33A92">
                              <w:rPr>
                                <w:sz w:val="22"/>
                                <w:szCs w:val="22"/>
                              </w:rPr>
                              <w:t xml:space="preserve">       'Mean Hemoglobin', 'Ventilation Duration (h)', 'RRT'],</w:t>
                            </w:r>
                          </w:p>
                          <w:p w14:paraId="41B823DB" w14:textId="10DFF062" w:rsidR="00A96005" w:rsidRPr="00A33A92" w:rsidRDefault="004D4275" w:rsidP="00A33A92">
                            <w:pPr>
                              <w:rPr>
                                <w:sz w:val="22"/>
                                <w:szCs w:val="22"/>
                              </w:rPr>
                            </w:pPr>
                            <w:r w:rsidRPr="00A33A92">
                              <w:rPr>
                                <w:sz w:val="22"/>
                                <w:szCs w:val="22"/>
                              </w:rPr>
                              <w:t xml:space="preserve">      </w:t>
                            </w:r>
                            <w:proofErr w:type="spellStart"/>
                            <w:r w:rsidRPr="00A33A92">
                              <w:rPr>
                                <w:sz w:val="22"/>
                                <w:szCs w:val="22"/>
                              </w:rPr>
                              <w:t>dtype</w:t>
                            </w:r>
                            <w:proofErr w:type="spellEnd"/>
                            <w:r w:rsidRPr="00A33A92">
                              <w:rPr>
                                <w:sz w:val="22"/>
                                <w:szCs w:val="22"/>
                              </w:rPr>
                              <w:t>='object')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pic="http://schemas.openxmlformats.org/drawingml/2006/picture" xmlns:a14="http://schemas.microsoft.com/office/drawing/2010/main" xmlns:a="http://schemas.openxmlformats.org/drawingml/2006/main">
            <w:pict w14:anchorId="585E1FC9">
              <v:shape id="_x0000_s1030" style="position:absolute;left:0;text-align:left;margin-left:0;margin-top:52.7pt;width:412.5pt;height:110.6pt;z-index:251654147;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filled="f"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" w14:anchorId="49696C26">
                <v:textbox style="mso-fit-shape-to-text:t">
                  <w:txbxContent>
                    <w:p w:rsidR="00881D80" w:rsidRDefault="00A96005" w14:paraId="1DFB694F" w14:textId="46A332BA">
                      <w:r>
                        <w:t>Variables names:</w:t>
                      </w:r>
                    </w:p>
                    <w:p w:rsidRPr="00A33A92" w:rsidR="004D4275" w:rsidP="00A33A92" w:rsidRDefault="004D4275" w14:paraId="4755C3F3" w14:textId="77777777">
                      <w:pPr>
                        <w:rPr>
                          <w:sz w:val="22"/>
                          <w:szCs w:val="22"/>
                        </w:rPr>
                      </w:pPr>
                      <w:r w:rsidRPr="00A33A92">
                        <w:rPr>
                          <w:sz w:val="22"/>
                          <w:szCs w:val="22"/>
                        </w:rPr>
                        <w:t>Index(['Hospital Mortality', 'Age', 'Gender', 'Uncomplicated Hypertension',</w:t>
                      </w:r>
                    </w:p>
                    <w:p w:rsidRPr="00A33A92" w:rsidR="004D4275" w:rsidP="00A33A92" w:rsidRDefault="004D4275" w14:paraId="696A4D0D" w14:textId="77777777">
                      <w:pPr>
                        <w:rPr>
                          <w:sz w:val="22"/>
                          <w:szCs w:val="22"/>
                        </w:rPr>
                      </w:pPr>
                      <w:r w:rsidRPr="00A33A92">
                        <w:rPr>
                          <w:sz w:val="22"/>
                          <w:szCs w:val="22"/>
                        </w:rPr>
                        <w:t xml:space="preserve">       'Complicated Hypertension', 'Uncomplicated Diabetes',</w:t>
                      </w:r>
                    </w:p>
                    <w:p w:rsidRPr="00A33A92" w:rsidR="004D4275" w:rsidP="00A33A92" w:rsidRDefault="004D4275" w14:paraId="2713DFCF" w14:textId="77777777">
                      <w:pPr>
                        <w:rPr>
                          <w:sz w:val="22"/>
                          <w:szCs w:val="22"/>
                        </w:rPr>
                      </w:pPr>
                      <w:r w:rsidRPr="00A33A92">
                        <w:rPr>
                          <w:sz w:val="22"/>
                          <w:szCs w:val="22"/>
                        </w:rPr>
                        <w:t xml:space="preserve">       'Complicated Diabetes', 'Malignancy', 'Hematologic Disease',</w:t>
                      </w:r>
                    </w:p>
                    <w:p w:rsidRPr="00A33A92" w:rsidR="004D4275" w:rsidP="00A33A92" w:rsidRDefault="004D4275" w14:paraId="5F6BCAEA" w14:textId="77777777">
                      <w:pPr>
                        <w:rPr>
                          <w:sz w:val="22"/>
                          <w:szCs w:val="22"/>
                        </w:rPr>
                      </w:pPr>
                      <w:r w:rsidRPr="00A33A92">
                        <w:rPr>
                          <w:sz w:val="22"/>
                          <w:szCs w:val="22"/>
                        </w:rPr>
                        <w:t xml:space="preserve">       'Metastasis', 'Peripheral Vascular Disease', 'Hypothyroidism',</w:t>
                      </w:r>
                    </w:p>
                    <w:p w:rsidRPr="00A33A92" w:rsidR="004D4275" w:rsidP="00A33A92" w:rsidRDefault="004D4275" w14:paraId="37358EEE" w14:textId="77777777">
                      <w:pPr>
                        <w:rPr>
                          <w:sz w:val="22"/>
                          <w:szCs w:val="22"/>
                        </w:rPr>
                      </w:pPr>
                      <w:r w:rsidRPr="00A33A92">
                        <w:rPr>
                          <w:sz w:val="22"/>
                          <w:szCs w:val="22"/>
                        </w:rPr>
                        <w:t xml:space="preserve">       'Chronic Heart Failure', 'Stroke', 'Liver Disease', 'SAPS II', 'SOFA',</w:t>
                      </w:r>
                    </w:p>
                    <w:p w:rsidRPr="00A33A92" w:rsidR="004D4275" w:rsidP="00A33A92" w:rsidRDefault="004D4275" w14:paraId="3635D418" w14:textId="77777777">
                      <w:pPr>
                        <w:rPr>
                          <w:sz w:val="22"/>
                          <w:szCs w:val="22"/>
                        </w:rPr>
                      </w:pPr>
                      <w:r w:rsidRPr="00A33A92">
                        <w:rPr>
                          <w:sz w:val="22"/>
                          <w:szCs w:val="22"/>
                        </w:rPr>
                        <w:t xml:space="preserve">       'OASIS', 'Sepsis', 'Any Organ Failure', 'Severe Respiratory Failure',</w:t>
                      </w:r>
                    </w:p>
                    <w:p w:rsidRPr="00A33A92" w:rsidR="004D4275" w:rsidP="00A33A92" w:rsidRDefault="004D4275" w14:paraId="5C4FB69E" w14:textId="77777777">
                      <w:pPr>
                        <w:rPr>
                          <w:sz w:val="22"/>
                          <w:szCs w:val="22"/>
                        </w:rPr>
                      </w:pPr>
                      <w:r w:rsidRPr="00A33A92">
                        <w:rPr>
                          <w:sz w:val="22"/>
                          <w:szCs w:val="22"/>
                        </w:rPr>
                        <w:t xml:space="preserve">       'Severe Coagulation Failure', 'Severe Liver Failure',</w:t>
                      </w:r>
                    </w:p>
                    <w:p w:rsidRPr="00A33A92" w:rsidR="004D4275" w:rsidP="00A33A92" w:rsidRDefault="004D4275" w14:paraId="561A8A81" w14:textId="77777777">
                      <w:pPr>
                        <w:rPr>
                          <w:sz w:val="22"/>
                          <w:szCs w:val="22"/>
                        </w:rPr>
                      </w:pPr>
                      <w:r w:rsidRPr="00A33A92">
                        <w:rPr>
                          <w:sz w:val="22"/>
                          <w:szCs w:val="22"/>
                        </w:rPr>
                        <w:t xml:space="preserve">       'Severe Cardiovascular Failure',</w:t>
                      </w:r>
                    </w:p>
                    <w:p w:rsidRPr="00A33A92" w:rsidR="004D4275" w:rsidP="00A33A92" w:rsidRDefault="004D4275" w14:paraId="7306823D" w14:textId="77777777">
                      <w:pPr>
                        <w:rPr>
                          <w:sz w:val="22"/>
                          <w:szCs w:val="22"/>
                        </w:rPr>
                      </w:pPr>
                      <w:r w:rsidRPr="00A33A92">
                        <w:rPr>
                          <w:sz w:val="22"/>
                          <w:szCs w:val="22"/>
                        </w:rPr>
                        <w:t xml:space="preserve">       'Severe Central Nervous System Failure', 'Severe Renal Failure',</w:t>
                      </w:r>
                    </w:p>
                    <w:p w:rsidRPr="00A33A92" w:rsidR="004D4275" w:rsidP="00A33A92" w:rsidRDefault="004D4275" w14:paraId="19661B07" w14:textId="77777777">
                      <w:pPr>
                        <w:rPr>
                          <w:sz w:val="22"/>
                          <w:szCs w:val="22"/>
                        </w:rPr>
                      </w:pPr>
                      <w:r w:rsidRPr="00A33A92">
                        <w:rPr>
                          <w:sz w:val="22"/>
                          <w:szCs w:val="22"/>
                        </w:rPr>
                        <w:t xml:space="preserve">       'Respiratory Dysfunction', 'Cardiovascular Dysfunction',</w:t>
                      </w:r>
                    </w:p>
                    <w:p w:rsidRPr="00A33A92" w:rsidR="004D4275" w:rsidP="00A33A92" w:rsidRDefault="004D4275" w14:paraId="6F69CDA3" w14:textId="77777777">
                      <w:pPr>
                        <w:rPr>
                          <w:sz w:val="22"/>
                          <w:szCs w:val="22"/>
                        </w:rPr>
                      </w:pPr>
                      <w:r w:rsidRPr="00A33A92">
                        <w:rPr>
                          <w:sz w:val="22"/>
                          <w:szCs w:val="22"/>
                        </w:rPr>
                        <w:t xml:space="preserve">       'Renal Dysfunction', 'Hematologic Dysfunction', 'Metabolic Dysfunction',</w:t>
                      </w:r>
                    </w:p>
                    <w:p w:rsidRPr="00A33A92" w:rsidR="004D4275" w:rsidP="00A33A92" w:rsidRDefault="004D4275" w14:paraId="0A657876" w14:textId="77777777">
                      <w:pPr>
                        <w:rPr>
                          <w:sz w:val="22"/>
                          <w:szCs w:val="22"/>
                        </w:rPr>
                      </w:pPr>
                      <w:r w:rsidRPr="00A33A92">
                        <w:rPr>
                          <w:sz w:val="22"/>
                          <w:szCs w:val="22"/>
                        </w:rPr>
                        <w:t xml:space="preserve">       'Neurologic Dysfunction', 'Max Heart Rate', 'Min Heart Rate',</w:t>
                      </w:r>
                    </w:p>
                    <w:p w:rsidRPr="00A33A92" w:rsidR="004D4275" w:rsidP="00A33A92" w:rsidRDefault="004D4275" w14:paraId="08A35087" w14:textId="77777777">
                      <w:pPr>
                        <w:rPr>
                          <w:sz w:val="22"/>
                          <w:szCs w:val="22"/>
                        </w:rPr>
                      </w:pPr>
                      <w:r w:rsidRPr="00A33A92">
                        <w:rPr>
                          <w:rFonts w:ascii="var(--colab-code-font-family)" w:hAnsi="var(--colab-code-font-family)" w:cs="Courier New"/>
                          <w:color w:val="212121"/>
                          <w:sz w:val="20"/>
                          <w:szCs w:val="20"/>
                        </w:rPr>
                        <w:t xml:space="preserve">       'Mean Heart Rate', 'Max MAP', 'Min MAP', 'Mean MAP',</w:t>
                      </w:r>
                    </w:p>
                    <w:p w:rsidRPr="00A33A92" w:rsidR="004D4275" w:rsidP="00A33A92" w:rsidRDefault="004D4275" w14:paraId="2EAB4228" w14:textId="77777777">
                      <w:pPr>
                        <w:rPr>
                          <w:sz w:val="22"/>
                          <w:szCs w:val="22"/>
                        </w:rPr>
                      </w:pPr>
                      <w:r w:rsidRPr="00A33A92">
                        <w:rPr>
                          <w:sz w:val="22"/>
                          <w:szCs w:val="22"/>
                        </w:rPr>
                        <w:t xml:space="preserve">       'Max Systolic Pressure', 'Min Systolic Pressure',</w:t>
                      </w:r>
                    </w:p>
                    <w:p w:rsidRPr="00A33A92" w:rsidR="004D4275" w:rsidP="00A33A92" w:rsidRDefault="004D4275" w14:paraId="1D8B4C8E" w14:textId="77777777">
                      <w:pPr>
                        <w:rPr>
                          <w:sz w:val="22"/>
                          <w:szCs w:val="22"/>
                        </w:rPr>
                      </w:pPr>
                      <w:r w:rsidRPr="00A33A92">
                        <w:rPr>
                          <w:sz w:val="22"/>
                          <w:szCs w:val="22"/>
                        </w:rPr>
                        <w:t xml:space="preserve">       'Mean Systolic Pressure', 'Max Diastolic Pressure',</w:t>
                      </w:r>
                    </w:p>
                    <w:p w:rsidRPr="00A33A92" w:rsidR="004D4275" w:rsidP="00A33A92" w:rsidRDefault="004D4275" w14:paraId="294AF46A" w14:textId="77777777">
                      <w:pPr>
                        <w:rPr>
                          <w:sz w:val="22"/>
                          <w:szCs w:val="22"/>
                        </w:rPr>
                      </w:pPr>
                      <w:r w:rsidRPr="00A33A92">
                        <w:rPr>
                          <w:sz w:val="22"/>
                          <w:szCs w:val="22"/>
                        </w:rPr>
                        <w:t xml:space="preserve">       'Min Diastolic Pressure', 'Mean Diastolic Pressure', 'Max Temperature',</w:t>
                      </w:r>
                    </w:p>
                    <w:p w:rsidRPr="00A33A92" w:rsidR="004D4275" w:rsidP="00A33A92" w:rsidRDefault="004D4275" w14:paraId="1ED21080" w14:textId="77777777">
                      <w:pPr>
                        <w:rPr>
                          <w:sz w:val="22"/>
                          <w:szCs w:val="22"/>
                        </w:rPr>
                      </w:pPr>
                      <w:r w:rsidRPr="00A33A92">
                        <w:rPr>
                          <w:sz w:val="22"/>
                          <w:szCs w:val="22"/>
                        </w:rPr>
                        <w:t xml:space="preserve">       'Min Temperature', 'Mean Temperature', 'Max Lactate', 'Min Lactate',</w:t>
                      </w:r>
                    </w:p>
                    <w:p w:rsidRPr="00A33A92" w:rsidR="004D4275" w:rsidP="00A33A92" w:rsidRDefault="004D4275" w14:paraId="601E4798" w14:textId="77777777">
                      <w:pPr>
                        <w:rPr>
                          <w:sz w:val="22"/>
                          <w:szCs w:val="22"/>
                        </w:rPr>
                      </w:pPr>
                      <w:r w:rsidRPr="00A33A92">
                        <w:rPr>
                          <w:sz w:val="22"/>
                          <w:szCs w:val="22"/>
                        </w:rPr>
                        <w:t xml:space="preserve">       'Mean Lactate', 'Max pH', 'Min pH', 'Mean pH', 'Max Glucose',</w:t>
                      </w:r>
                    </w:p>
                    <w:p w:rsidRPr="00A33A92" w:rsidR="004D4275" w:rsidP="00A33A92" w:rsidRDefault="004D4275" w14:paraId="5EDB53E6" w14:textId="77777777">
                      <w:pPr>
                        <w:rPr>
                          <w:sz w:val="22"/>
                          <w:szCs w:val="22"/>
                        </w:rPr>
                      </w:pPr>
                      <w:r w:rsidRPr="00A33A92">
                        <w:rPr>
                          <w:sz w:val="22"/>
                          <w:szCs w:val="22"/>
                        </w:rPr>
                        <w:t xml:space="preserve">       'Min Glucose', 'Mean Glucose', 'Max WBC', 'Min WBC', 'Mean WBC',</w:t>
                      </w:r>
                    </w:p>
                    <w:p w:rsidRPr="00A33A92" w:rsidR="004D4275" w:rsidP="00A33A92" w:rsidRDefault="004D4275" w14:paraId="7EF847BE" w14:textId="77777777">
                      <w:pPr>
                        <w:rPr>
                          <w:sz w:val="22"/>
                          <w:szCs w:val="22"/>
                        </w:rPr>
                      </w:pPr>
                      <w:r w:rsidRPr="00A33A92">
                        <w:rPr>
                          <w:sz w:val="22"/>
                          <w:szCs w:val="22"/>
                        </w:rPr>
                        <w:t xml:space="preserve">       'Max BUN', 'Min BUN', 'Mean BUN', 'Max Creatinine', 'Min Creatinine',</w:t>
                      </w:r>
                    </w:p>
                    <w:p w:rsidRPr="00A33A92" w:rsidR="004D4275" w:rsidP="00A33A92" w:rsidRDefault="004D4275" w14:paraId="419A2E55" w14:textId="77777777">
                      <w:pPr>
                        <w:rPr>
                          <w:sz w:val="22"/>
                          <w:szCs w:val="22"/>
                        </w:rPr>
                      </w:pPr>
                      <w:r w:rsidRPr="00A33A92">
                        <w:rPr>
                          <w:sz w:val="22"/>
                          <w:szCs w:val="22"/>
                        </w:rPr>
                        <w:t xml:space="preserve">       'Mean Creatinine', 'Max Hemoglobin', 'Min Hemoglobin',</w:t>
                      </w:r>
                    </w:p>
                    <w:p w:rsidRPr="00A33A92" w:rsidR="004D4275" w:rsidP="00A33A92" w:rsidRDefault="004D4275" w14:paraId="10013A21" w14:textId="77777777">
                      <w:pPr>
                        <w:rPr>
                          <w:sz w:val="22"/>
                          <w:szCs w:val="22"/>
                        </w:rPr>
                      </w:pPr>
                      <w:r w:rsidRPr="00A33A92">
                        <w:rPr>
                          <w:sz w:val="22"/>
                          <w:szCs w:val="22"/>
                        </w:rPr>
                        <w:t xml:space="preserve">       'Mean Hemoglobin', 'Ventilation Duration (h)', 'RRT'],</w:t>
                      </w:r>
                    </w:p>
                    <w:p w:rsidRPr="00A33A92" w:rsidR="00A96005" w:rsidP="00A33A92" w:rsidRDefault="004D4275" w14:paraId="6E753C22" w14:textId="10DFF062">
                      <w:pPr>
                        <w:rPr>
                          <w:sz w:val="22"/>
                          <w:szCs w:val="22"/>
                        </w:rPr>
                      </w:pPr>
                      <w:r w:rsidRPr="00A33A92">
                        <w:rPr>
                          <w:sz w:val="22"/>
                          <w:szCs w:val="22"/>
                        </w:rPr>
                        <w:t xml:space="preserve">      </w:t>
                      </w:r>
                      <w:proofErr w:type="spellStart"/>
                      <w:r w:rsidRPr="00A33A92">
                        <w:rPr>
                          <w:sz w:val="22"/>
                          <w:szCs w:val="22"/>
                        </w:rPr>
                        <w:t>dtype</w:t>
                      </w:r>
                      <w:proofErr w:type="spellEnd"/>
                      <w:r w:rsidRPr="00A33A92">
                        <w:rPr>
                          <w:sz w:val="22"/>
                          <w:szCs w:val="22"/>
                        </w:rPr>
                        <w:t>='object')</w:t>
                      </w:r>
                    </w:p>
                  </w:txbxContent>
                </v:textbox>
                <w10:wrap type="topAndBottom" anchorx="margin"/>
              </v:shape>
            </w:pict>
          </mc:Fallback>
        </mc:AlternateContent>
      </w:r>
      <w:r w:rsidR="00881D80" w:rsidRPr="00881D80">
        <w:t>Below is the list of variable names in our dataset. We will learn later that by conducting the statistical tests, we are able to determine which variables give us meaningful insight into predicting the target variable.</w:t>
      </w:r>
    </w:p>
    <w:p w14:paraId="04308652" w14:textId="77777777" w:rsidR="00A33A92" w:rsidRDefault="00A33A92">
      <w:pPr>
        <w:rPr>
          <w:rFonts w:eastAsiaTheme="majorEastAsia" w:cstheme="majorBidi"/>
          <w:i/>
          <w:iCs/>
          <w:color w:val="0F4761" w:themeColor="accent1" w:themeShade="BF"/>
        </w:rPr>
      </w:pPr>
      <w:r>
        <w:br w:type="page"/>
      </w:r>
    </w:p>
    <w:p w14:paraId="0A281EF3" w14:textId="39349A3A" w:rsidR="0080383D" w:rsidRDefault="004D4275" w:rsidP="0051387E">
      <w:pPr>
        <w:pStyle w:val="Heading3"/>
      </w:pPr>
      <w:bookmarkStart w:id="11" w:name="_Toc161524796"/>
      <w:bookmarkStart w:id="12" w:name="_Toc161601840"/>
      <w:r w:rsidRPr="004D4275">
        <w:lastRenderedPageBreak/>
        <w:t>What type is each variable?</w:t>
      </w:r>
      <w:bookmarkEnd w:id="11"/>
      <w:bookmarkEnd w:id="12"/>
    </w:p>
    <w:tbl>
      <w:tblPr>
        <w:tblW w:w="82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98"/>
        <w:gridCol w:w="2736"/>
        <w:gridCol w:w="2756"/>
      </w:tblGrid>
      <w:tr w:rsidR="00352CBF" w:rsidRPr="00352CBF" w14:paraId="562C6146" w14:textId="77777777" w:rsidTr="0012764F">
        <w:trPr>
          <w:trHeight w:val="300"/>
        </w:trPr>
        <w:tc>
          <w:tcPr>
            <w:tcW w:w="2798" w:type="dxa"/>
            <w:tcBorders>
              <w:top w:val="single" w:sz="6" w:space="0" w:color="auto"/>
              <w:left w:val="single" w:sz="6" w:space="0" w:color="auto"/>
              <w:bottom w:val="single" w:sz="6" w:space="0" w:color="auto"/>
              <w:right w:val="single" w:sz="6" w:space="0" w:color="auto"/>
            </w:tcBorders>
            <w:shd w:val="clear" w:color="auto" w:fill="auto"/>
            <w:hideMark/>
          </w:tcPr>
          <w:p w14:paraId="7F5404CC"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Category </w:t>
            </w:r>
          </w:p>
        </w:tc>
        <w:tc>
          <w:tcPr>
            <w:tcW w:w="2736" w:type="dxa"/>
            <w:tcBorders>
              <w:top w:val="single" w:sz="6" w:space="0" w:color="auto"/>
              <w:left w:val="single" w:sz="6" w:space="0" w:color="auto"/>
              <w:bottom w:val="single" w:sz="6" w:space="0" w:color="auto"/>
              <w:right w:val="single" w:sz="6" w:space="0" w:color="auto"/>
            </w:tcBorders>
            <w:shd w:val="clear" w:color="auto" w:fill="auto"/>
            <w:hideMark/>
          </w:tcPr>
          <w:p w14:paraId="554903C3"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Count </w:t>
            </w:r>
          </w:p>
        </w:tc>
        <w:tc>
          <w:tcPr>
            <w:tcW w:w="2756" w:type="dxa"/>
            <w:tcBorders>
              <w:top w:val="single" w:sz="6" w:space="0" w:color="auto"/>
              <w:left w:val="single" w:sz="6" w:space="0" w:color="auto"/>
              <w:bottom w:val="single" w:sz="6" w:space="0" w:color="auto"/>
              <w:right w:val="single" w:sz="6" w:space="0" w:color="auto"/>
            </w:tcBorders>
            <w:shd w:val="clear" w:color="auto" w:fill="auto"/>
            <w:hideMark/>
          </w:tcPr>
          <w:p w14:paraId="6D224134"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Data Type </w:t>
            </w:r>
          </w:p>
        </w:tc>
      </w:tr>
      <w:tr w:rsidR="00352CBF" w:rsidRPr="00352CBF" w14:paraId="396CFEAB" w14:textId="77777777" w:rsidTr="0012764F">
        <w:trPr>
          <w:trHeight w:val="300"/>
        </w:trPr>
        <w:tc>
          <w:tcPr>
            <w:tcW w:w="2798" w:type="dxa"/>
            <w:tcBorders>
              <w:top w:val="single" w:sz="6" w:space="0" w:color="auto"/>
              <w:left w:val="single" w:sz="6" w:space="0" w:color="auto"/>
              <w:bottom w:val="single" w:sz="6" w:space="0" w:color="auto"/>
              <w:right w:val="single" w:sz="6" w:space="0" w:color="auto"/>
            </w:tcBorders>
            <w:shd w:val="clear" w:color="auto" w:fill="auto"/>
            <w:hideMark/>
          </w:tcPr>
          <w:p w14:paraId="7F9C9E28"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Demographic </w:t>
            </w:r>
          </w:p>
        </w:tc>
        <w:tc>
          <w:tcPr>
            <w:tcW w:w="2736" w:type="dxa"/>
            <w:tcBorders>
              <w:top w:val="single" w:sz="6" w:space="0" w:color="auto"/>
              <w:left w:val="single" w:sz="6" w:space="0" w:color="auto"/>
              <w:bottom w:val="single" w:sz="6" w:space="0" w:color="auto"/>
              <w:right w:val="single" w:sz="6" w:space="0" w:color="auto"/>
            </w:tcBorders>
            <w:shd w:val="clear" w:color="auto" w:fill="auto"/>
            <w:hideMark/>
          </w:tcPr>
          <w:p w14:paraId="366C5BAB"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2 </w:t>
            </w:r>
          </w:p>
        </w:tc>
        <w:tc>
          <w:tcPr>
            <w:tcW w:w="2756" w:type="dxa"/>
            <w:tcBorders>
              <w:top w:val="single" w:sz="6" w:space="0" w:color="auto"/>
              <w:left w:val="single" w:sz="6" w:space="0" w:color="auto"/>
              <w:bottom w:val="single" w:sz="6" w:space="0" w:color="auto"/>
              <w:right w:val="single" w:sz="6" w:space="0" w:color="auto"/>
            </w:tcBorders>
            <w:shd w:val="clear" w:color="auto" w:fill="auto"/>
            <w:hideMark/>
          </w:tcPr>
          <w:p w14:paraId="760581C4"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1 continuous </w:t>
            </w:r>
          </w:p>
          <w:p w14:paraId="4C502374"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1 binary </w:t>
            </w:r>
          </w:p>
        </w:tc>
      </w:tr>
      <w:tr w:rsidR="00352CBF" w:rsidRPr="00352CBF" w14:paraId="46ECE82E" w14:textId="77777777" w:rsidTr="0012764F">
        <w:trPr>
          <w:trHeight w:val="300"/>
        </w:trPr>
        <w:tc>
          <w:tcPr>
            <w:tcW w:w="2798" w:type="dxa"/>
            <w:tcBorders>
              <w:top w:val="single" w:sz="6" w:space="0" w:color="auto"/>
              <w:left w:val="single" w:sz="6" w:space="0" w:color="auto"/>
              <w:bottom w:val="single" w:sz="6" w:space="0" w:color="auto"/>
              <w:right w:val="single" w:sz="6" w:space="0" w:color="auto"/>
            </w:tcBorders>
            <w:shd w:val="clear" w:color="auto" w:fill="auto"/>
            <w:hideMark/>
          </w:tcPr>
          <w:p w14:paraId="2572C4AF" w14:textId="77777777" w:rsidR="00352CBF" w:rsidRPr="00352CBF" w:rsidRDefault="00352CBF" w:rsidP="00352CBF">
            <w:pPr>
              <w:textAlignment w:val="baseline"/>
              <w:rPr>
                <w:rFonts w:ascii="Segoe UI" w:hAnsi="Segoe UI" w:cs="Segoe UI"/>
                <w:sz w:val="18"/>
                <w:szCs w:val="18"/>
              </w:rPr>
            </w:pPr>
            <w:r w:rsidRPr="00352CBF">
              <w:rPr>
                <w:rFonts w:ascii="Aptos Narrow" w:hAnsi="Aptos Narrow" w:cs="Segoe UI"/>
                <w:color w:val="000000"/>
              </w:rPr>
              <w:t>Diagnosis </w:t>
            </w:r>
          </w:p>
        </w:tc>
        <w:tc>
          <w:tcPr>
            <w:tcW w:w="2736" w:type="dxa"/>
            <w:tcBorders>
              <w:top w:val="single" w:sz="6" w:space="0" w:color="auto"/>
              <w:left w:val="single" w:sz="6" w:space="0" w:color="auto"/>
              <w:bottom w:val="single" w:sz="6" w:space="0" w:color="auto"/>
              <w:right w:val="single" w:sz="6" w:space="0" w:color="auto"/>
            </w:tcBorders>
            <w:shd w:val="clear" w:color="auto" w:fill="auto"/>
            <w:hideMark/>
          </w:tcPr>
          <w:p w14:paraId="3EF029E4"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14 </w:t>
            </w:r>
          </w:p>
        </w:tc>
        <w:tc>
          <w:tcPr>
            <w:tcW w:w="2756" w:type="dxa"/>
            <w:tcBorders>
              <w:top w:val="single" w:sz="6" w:space="0" w:color="auto"/>
              <w:left w:val="single" w:sz="6" w:space="0" w:color="auto"/>
              <w:bottom w:val="single" w:sz="6" w:space="0" w:color="auto"/>
              <w:right w:val="single" w:sz="6" w:space="0" w:color="auto"/>
            </w:tcBorders>
            <w:shd w:val="clear" w:color="auto" w:fill="auto"/>
            <w:hideMark/>
          </w:tcPr>
          <w:p w14:paraId="1E83F223"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 xml:space="preserve">14 </w:t>
            </w:r>
            <w:proofErr w:type="gramStart"/>
            <w:r w:rsidRPr="00352CBF">
              <w:rPr>
                <w:rFonts w:ascii="Aptos" w:hAnsi="Aptos" w:cs="Segoe UI"/>
              </w:rPr>
              <w:t>binary</w:t>
            </w:r>
            <w:proofErr w:type="gramEnd"/>
            <w:r w:rsidRPr="00352CBF">
              <w:rPr>
                <w:rFonts w:ascii="Aptos" w:hAnsi="Aptos" w:cs="Segoe UI"/>
              </w:rPr>
              <w:t> </w:t>
            </w:r>
          </w:p>
        </w:tc>
      </w:tr>
      <w:tr w:rsidR="00352CBF" w:rsidRPr="00352CBF" w14:paraId="2F7264BE" w14:textId="77777777" w:rsidTr="0012764F">
        <w:trPr>
          <w:trHeight w:val="300"/>
        </w:trPr>
        <w:tc>
          <w:tcPr>
            <w:tcW w:w="2798" w:type="dxa"/>
            <w:tcBorders>
              <w:top w:val="single" w:sz="6" w:space="0" w:color="auto"/>
              <w:left w:val="single" w:sz="6" w:space="0" w:color="auto"/>
              <w:bottom w:val="single" w:sz="6" w:space="0" w:color="auto"/>
              <w:right w:val="single" w:sz="6" w:space="0" w:color="auto"/>
            </w:tcBorders>
            <w:shd w:val="clear" w:color="auto" w:fill="auto"/>
            <w:hideMark/>
          </w:tcPr>
          <w:p w14:paraId="099400C9" w14:textId="77777777" w:rsidR="00352CBF" w:rsidRPr="00352CBF" w:rsidRDefault="00352CBF" w:rsidP="00352CBF">
            <w:pPr>
              <w:textAlignment w:val="baseline"/>
              <w:rPr>
                <w:rFonts w:ascii="Segoe UI" w:hAnsi="Segoe UI" w:cs="Segoe UI"/>
                <w:sz w:val="18"/>
                <w:szCs w:val="18"/>
              </w:rPr>
            </w:pPr>
            <w:r w:rsidRPr="00352CBF">
              <w:rPr>
                <w:rFonts w:ascii="Aptos Narrow" w:hAnsi="Aptos Narrow" w:cs="Segoe UI"/>
                <w:color w:val="000000"/>
              </w:rPr>
              <w:t>Disease severity </w:t>
            </w:r>
          </w:p>
        </w:tc>
        <w:tc>
          <w:tcPr>
            <w:tcW w:w="2736" w:type="dxa"/>
            <w:tcBorders>
              <w:top w:val="single" w:sz="6" w:space="0" w:color="auto"/>
              <w:left w:val="single" w:sz="6" w:space="0" w:color="auto"/>
              <w:bottom w:val="single" w:sz="6" w:space="0" w:color="auto"/>
              <w:right w:val="single" w:sz="6" w:space="0" w:color="auto"/>
            </w:tcBorders>
            <w:shd w:val="clear" w:color="auto" w:fill="auto"/>
            <w:hideMark/>
          </w:tcPr>
          <w:p w14:paraId="0DEECADB"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3 </w:t>
            </w:r>
          </w:p>
        </w:tc>
        <w:tc>
          <w:tcPr>
            <w:tcW w:w="2756" w:type="dxa"/>
            <w:tcBorders>
              <w:top w:val="single" w:sz="6" w:space="0" w:color="auto"/>
              <w:left w:val="single" w:sz="6" w:space="0" w:color="auto"/>
              <w:bottom w:val="single" w:sz="6" w:space="0" w:color="auto"/>
              <w:right w:val="single" w:sz="6" w:space="0" w:color="auto"/>
            </w:tcBorders>
            <w:shd w:val="clear" w:color="auto" w:fill="auto"/>
            <w:hideMark/>
          </w:tcPr>
          <w:p w14:paraId="1CE8F101"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 xml:space="preserve">3 </w:t>
            </w:r>
            <w:proofErr w:type="gramStart"/>
            <w:r w:rsidRPr="00352CBF">
              <w:rPr>
                <w:rFonts w:ascii="Aptos" w:hAnsi="Aptos" w:cs="Segoe UI"/>
              </w:rPr>
              <w:t>ordinal</w:t>
            </w:r>
            <w:proofErr w:type="gramEnd"/>
            <w:r w:rsidRPr="00352CBF">
              <w:rPr>
                <w:rFonts w:ascii="Aptos" w:hAnsi="Aptos" w:cs="Segoe UI"/>
              </w:rPr>
              <w:t> </w:t>
            </w:r>
          </w:p>
        </w:tc>
      </w:tr>
      <w:tr w:rsidR="00352CBF" w:rsidRPr="00352CBF" w14:paraId="18E336E5" w14:textId="77777777" w:rsidTr="0012764F">
        <w:trPr>
          <w:trHeight w:val="300"/>
        </w:trPr>
        <w:tc>
          <w:tcPr>
            <w:tcW w:w="2798" w:type="dxa"/>
            <w:tcBorders>
              <w:top w:val="single" w:sz="6" w:space="0" w:color="auto"/>
              <w:left w:val="single" w:sz="6" w:space="0" w:color="auto"/>
              <w:bottom w:val="single" w:sz="6" w:space="0" w:color="auto"/>
              <w:right w:val="single" w:sz="6" w:space="0" w:color="auto"/>
            </w:tcBorders>
            <w:shd w:val="clear" w:color="auto" w:fill="auto"/>
            <w:hideMark/>
          </w:tcPr>
          <w:p w14:paraId="528F9B66" w14:textId="77777777" w:rsidR="00352CBF" w:rsidRPr="00352CBF" w:rsidRDefault="00352CBF" w:rsidP="00352CBF">
            <w:pPr>
              <w:textAlignment w:val="baseline"/>
              <w:rPr>
                <w:rFonts w:ascii="Segoe UI" w:hAnsi="Segoe UI" w:cs="Segoe UI"/>
                <w:sz w:val="18"/>
                <w:szCs w:val="18"/>
              </w:rPr>
            </w:pPr>
            <w:r w:rsidRPr="00352CBF">
              <w:rPr>
                <w:rFonts w:ascii="Aptos Narrow" w:hAnsi="Aptos Narrow" w:cs="Segoe UI"/>
                <w:color w:val="000000"/>
              </w:rPr>
              <w:t>Laboratory results </w:t>
            </w:r>
          </w:p>
        </w:tc>
        <w:tc>
          <w:tcPr>
            <w:tcW w:w="2736" w:type="dxa"/>
            <w:tcBorders>
              <w:top w:val="single" w:sz="6" w:space="0" w:color="auto"/>
              <w:left w:val="single" w:sz="6" w:space="0" w:color="auto"/>
              <w:bottom w:val="single" w:sz="6" w:space="0" w:color="auto"/>
              <w:right w:val="single" w:sz="6" w:space="0" w:color="auto"/>
            </w:tcBorders>
            <w:shd w:val="clear" w:color="auto" w:fill="auto"/>
            <w:hideMark/>
          </w:tcPr>
          <w:p w14:paraId="6A4971BE"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21 </w:t>
            </w:r>
          </w:p>
        </w:tc>
        <w:tc>
          <w:tcPr>
            <w:tcW w:w="2756" w:type="dxa"/>
            <w:tcBorders>
              <w:top w:val="single" w:sz="6" w:space="0" w:color="auto"/>
              <w:left w:val="single" w:sz="6" w:space="0" w:color="auto"/>
              <w:bottom w:val="single" w:sz="6" w:space="0" w:color="auto"/>
              <w:right w:val="single" w:sz="6" w:space="0" w:color="auto"/>
            </w:tcBorders>
            <w:shd w:val="clear" w:color="auto" w:fill="auto"/>
            <w:hideMark/>
          </w:tcPr>
          <w:p w14:paraId="1E9D7020"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21 continuous </w:t>
            </w:r>
          </w:p>
        </w:tc>
      </w:tr>
      <w:tr w:rsidR="00352CBF" w:rsidRPr="00352CBF" w14:paraId="6B58B74C" w14:textId="77777777" w:rsidTr="0012764F">
        <w:trPr>
          <w:trHeight w:val="300"/>
        </w:trPr>
        <w:tc>
          <w:tcPr>
            <w:tcW w:w="2798" w:type="dxa"/>
            <w:tcBorders>
              <w:top w:val="single" w:sz="6" w:space="0" w:color="auto"/>
              <w:left w:val="single" w:sz="6" w:space="0" w:color="auto"/>
              <w:bottom w:val="single" w:sz="6" w:space="0" w:color="auto"/>
              <w:right w:val="single" w:sz="6" w:space="0" w:color="auto"/>
            </w:tcBorders>
            <w:shd w:val="clear" w:color="auto" w:fill="auto"/>
            <w:hideMark/>
          </w:tcPr>
          <w:p w14:paraId="5FBDBCAA" w14:textId="77777777" w:rsidR="00352CBF" w:rsidRPr="00352CBF" w:rsidRDefault="00352CBF" w:rsidP="00352CBF">
            <w:pPr>
              <w:textAlignment w:val="baseline"/>
              <w:rPr>
                <w:rFonts w:ascii="Segoe UI" w:hAnsi="Segoe UI" w:cs="Segoe UI"/>
                <w:sz w:val="18"/>
                <w:szCs w:val="18"/>
              </w:rPr>
            </w:pPr>
            <w:r w:rsidRPr="00352CBF">
              <w:rPr>
                <w:rFonts w:ascii="Aptos Narrow" w:hAnsi="Aptos Narrow" w:cs="Segoe UI"/>
                <w:color w:val="000000"/>
              </w:rPr>
              <w:t>Medical history </w:t>
            </w:r>
          </w:p>
        </w:tc>
        <w:tc>
          <w:tcPr>
            <w:tcW w:w="2736" w:type="dxa"/>
            <w:tcBorders>
              <w:top w:val="single" w:sz="6" w:space="0" w:color="auto"/>
              <w:left w:val="single" w:sz="6" w:space="0" w:color="auto"/>
              <w:bottom w:val="single" w:sz="6" w:space="0" w:color="auto"/>
              <w:right w:val="single" w:sz="6" w:space="0" w:color="auto"/>
            </w:tcBorders>
            <w:shd w:val="clear" w:color="auto" w:fill="auto"/>
            <w:hideMark/>
          </w:tcPr>
          <w:p w14:paraId="0CFBBEEC"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12 </w:t>
            </w:r>
          </w:p>
        </w:tc>
        <w:tc>
          <w:tcPr>
            <w:tcW w:w="2756" w:type="dxa"/>
            <w:tcBorders>
              <w:top w:val="single" w:sz="6" w:space="0" w:color="auto"/>
              <w:left w:val="single" w:sz="6" w:space="0" w:color="auto"/>
              <w:bottom w:val="single" w:sz="6" w:space="0" w:color="auto"/>
              <w:right w:val="single" w:sz="6" w:space="0" w:color="auto"/>
            </w:tcBorders>
            <w:shd w:val="clear" w:color="auto" w:fill="auto"/>
            <w:hideMark/>
          </w:tcPr>
          <w:p w14:paraId="30D80C32"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 xml:space="preserve">12 </w:t>
            </w:r>
            <w:proofErr w:type="gramStart"/>
            <w:r w:rsidRPr="00352CBF">
              <w:rPr>
                <w:rFonts w:ascii="Aptos" w:hAnsi="Aptos" w:cs="Segoe UI"/>
              </w:rPr>
              <w:t>binary</w:t>
            </w:r>
            <w:proofErr w:type="gramEnd"/>
            <w:r w:rsidRPr="00352CBF">
              <w:rPr>
                <w:rFonts w:ascii="Aptos" w:hAnsi="Aptos" w:cs="Segoe UI"/>
              </w:rPr>
              <w:t> </w:t>
            </w:r>
          </w:p>
        </w:tc>
      </w:tr>
      <w:tr w:rsidR="00352CBF" w:rsidRPr="00352CBF" w14:paraId="0CFD8289" w14:textId="77777777" w:rsidTr="0012764F">
        <w:trPr>
          <w:trHeight w:val="300"/>
        </w:trPr>
        <w:tc>
          <w:tcPr>
            <w:tcW w:w="2798" w:type="dxa"/>
            <w:tcBorders>
              <w:top w:val="single" w:sz="6" w:space="0" w:color="auto"/>
              <w:left w:val="single" w:sz="6" w:space="0" w:color="auto"/>
              <w:bottom w:val="single" w:sz="6" w:space="0" w:color="auto"/>
              <w:right w:val="single" w:sz="6" w:space="0" w:color="auto"/>
            </w:tcBorders>
            <w:shd w:val="clear" w:color="auto" w:fill="auto"/>
            <w:hideMark/>
          </w:tcPr>
          <w:p w14:paraId="457CD658" w14:textId="77777777" w:rsidR="00352CBF" w:rsidRPr="00352CBF" w:rsidRDefault="00352CBF" w:rsidP="00352CBF">
            <w:pPr>
              <w:textAlignment w:val="baseline"/>
              <w:rPr>
                <w:rFonts w:ascii="Segoe UI" w:hAnsi="Segoe UI" w:cs="Segoe UI"/>
                <w:sz w:val="18"/>
                <w:szCs w:val="18"/>
              </w:rPr>
            </w:pPr>
            <w:r w:rsidRPr="00352CBF">
              <w:rPr>
                <w:rFonts w:ascii="Aptos Narrow" w:hAnsi="Aptos Narrow" w:cs="Segoe UI"/>
                <w:color w:val="000000"/>
              </w:rPr>
              <w:t>Vital signs </w:t>
            </w:r>
          </w:p>
        </w:tc>
        <w:tc>
          <w:tcPr>
            <w:tcW w:w="2736" w:type="dxa"/>
            <w:tcBorders>
              <w:top w:val="single" w:sz="6" w:space="0" w:color="auto"/>
              <w:left w:val="single" w:sz="6" w:space="0" w:color="auto"/>
              <w:bottom w:val="single" w:sz="6" w:space="0" w:color="auto"/>
              <w:right w:val="single" w:sz="6" w:space="0" w:color="auto"/>
            </w:tcBorders>
            <w:shd w:val="clear" w:color="auto" w:fill="auto"/>
            <w:hideMark/>
          </w:tcPr>
          <w:p w14:paraId="6137D1FF"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15 </w:t>
            </w:r>
          </w:p>
        </w:tc>
        <w:tc>
          <w:tcPr>
            <w:tcW w:w="2756" w:type="dxa"/>
            <w:tcBorders>
              <w:top w:val="single" w:sz="6" w:space="0" w:color="auto"/>
              <w:left w:val="single" w:sz="6" w:space="0" w:color="auto"/>
              <w:bottom w:val="single" w:sz="6" w:space="0" w:color="auto"/>
              <w:right w:val="single" w:sz="6" w:space="0" w:color="auto"/>
            </w:tcBorders>
            <w:shd w:val="clear" w:color="auto" w:fill="auto"/>
            <w:hideMark/>
          </w:tcPr>
          <w:p w14:paraId="35801049"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15 continuous </w:t>
            </w:r>
          </w:p>
        </w:tc>
      </w:tr>
      <w:tr w:rsidR="00352CBF" w:rsidRPr="00352CBF" w14:paraId="2231B057" w14:textId="77777777" w:rsidTr="0012764F">
        <w:trPr>
          <w:trHeight w:val="300"/>
        </w:trPr>
        <w:tc>
          <w:tcPr>
            <w:tcW w:w="2798" w:type="dxa"/>
            <w:tcBorders>
              <w:top w:val="single" w:sz="6" w:space="0" w:color="auto"/>
              <w:left w:val="single" w:sz="6" w:space="0" w:color="auto"/>
              <w:bottom w:val="single" w:sz="6" w:space="0" w:color="auto"/>
              <w:right w:val="single" w:sz="6" w:space="0" w:color="auto"/>
            </w:tcBorders>
            <w:shd w:val="clear" w:color="auto" w:fill="auto"/>
            <w:hideMark/>
          </w:tcPr>
          <w:p w14:paraId="74857637" w14:textId="77777777" w:rsidR="00352CBF" w:rsidRPr="00352CBF" w:rsidRDefault="00352CBF" w:rsidP="00352CBF">
            <w:pPr>
              <w:textAlignment w:val="baseline"/>
              <w:rPr>
                <w:rFonts w:ascii="Segoe UI" w:hAnsi="Segoe UI" w:cs="Segoe UI"/>
                <w:sz w:val="18"/>
                <w:szCs w:val="18"/>
              </w:rPr>
            </w:pPr>
            <w:r w:rsidRPr="00352CBF">
              <w:rPr>
                <w:rFonts w:ascii="Aptos Narrow" w:hAnsi="Aptos Narrow" w:cs="Segoe UI"/>
                <w:color w:val="000000"/>
              </w:rPr>
              <w:t>Hospital Mortality </w:t>
            </w:r>
          </w:p>
        </w:tc>
        <w:tc>
          <w:tcPr>
            <w:tcW w:w="2736" w:type="dxa"/>
            <w:tcBorders>
              <w:top w:val="single" w:sz="6" w:space="0" w:color="auto"/>
              <w:left w:val="single" w:sz="6" w:space="0" w:color="auto"/>
              <w:bottom w:val="single" w:sz="6" w:space="0" w:color="auto"/>
              <w:right w:val="single" w:sz="6" w:space="0" w:color="auto"/>
            </w:tcBorders>
            <w:shd w:val="clear" w:color="auto" w:fill="auto"/>
            <w:hideMark/>
          </w:tcPr>
          <w:p w14:paraId="3F1521E1"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1 </w:t>
            </w:r>
          </w:p>
        </w:tc>
        <w:tc>
          <w:tcPr>
            <w:tcW w:w="2756" w:type="dxa"/>
            <w:tcBorders>
              <w:top w:val="single" w:sz="6" w:space="0" w:color="auto"/>
              <w:left w:val="single" w:sz="6" w:space="0" w:color="auto"/>
              <w:bottom w:val="single" w:sz="6" w:space="0" w:color="auto"/>
              <w:right w:val="single" w:sz="6" w:space="0" w:color="auto"/>
            </w:tcBorders>
            <w:shd w:val="clear" w:color="auto" w:fill="auto"/>
            <w:hideMark/>
          </w:tcPr>
          <w:p w14:paraId="28C17EFE"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1 binary </w:t>
            </w:r>
          </w:p>
        </w:tc>
      </w:tr>
      <w:tr w:rsidR="00352CBF" w:rsidRPr="00352CBF" w14:paraId="620EB021" w14:textId="77777777" w:rsidTr="0012764F">
        <w:trPr>
          <w:trHeight w:val="300"/>
        </w:trPr>
        <w:tc>
          <w:tcPr>
            <w:tcW w:w="2798" w:type="dxa"/>
            <w:tcBorders>
              <w:top w:val="single" w:sz="6" w:space="0" w:color="auto"/>
              <w:left w:val="single" w:sz="6" w:space="0" w:color="auto"/>
              <w:bottom w:val="single" w:sz="6" w:space="0" w:color="auto"/>
              <w:right w:val="single" w:sz="6" w:space="0" w:color="auto"/>
            </w:tcBorders>
            <w:shd w:val="clear" w:color="auto" w:fill="auto"/>
            <w:hideMark/>
          </w:tcPr>
          <w:p w14:paraId="6746B9D1"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Total </w:t>
            </w:r>
          </w:p>
        </w:tc>
        <w:tc>
          <w:tcPr>
            <w:tcW w:w="2736" w:type="dxa"/>
            <w:tcBorders>
              <w:top w:val="single" w:sz="6" w:space="0" w:color="auto"/>
              <w:left w:val="single" w:sz="6" w:space="0" w:color="auto"/>
              <w:bottom w:val="single" w:sz="6" w:space="0" w:color="auto"/>
              <w:right w:val="single" w:sz="6" w:space="0" w:color="auto"/>
            </w:tcBorders>
            <w:shd w:val="clear" w:color="auto" w:fill="auto"/>
            <w:hideMark/>
          </w:tcPr>
          <w:p w14:paraId="1F537A51"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1 target variable </w:t>
            </w:r>
          </w:p>
          <w:p w14:paraId="608844C6"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67 predictors </w:t>
            </w:r>
          </w:p>
          <w:p w14:paraId="66C3477B"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 </w:t>
            </w:r>
          </w:p>
        </w:tc>
        <w:tc>
          <w:tcPr>
            <w:tcW w:w="2756" w:type="dxa"/>
            <w:tcBorders>
              <w:top w:val="single" w:sz="6" w:space="0" w:color="auto"/>
              <w:left w:val="single" w:sz="6" w:space="0" w:color="auto"/>
              <w:bottom w:val="single" w:sz="6" w:space="0" w:color="auto"/>
              <w:right w:val="single" w:sz="6" w:space="0" w:color="auto"/>
            </w:tcBorders>
            <w:shd w:val="clear" w:color="auto" w:fill="auto"/>
            <w:hideMark/>
          </w:tcPr>
          <w:p w14:paraId="6C9A1492"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 xml:space="preserve">27 </w:t>
            </w:r>
            <w:proofErr w:type="gramStart"/>
            <w:r w:rsidRPr="00352CBF">
              <w:rPr>
                <w:rFonts w:ascii="Aptos" w:hAnsi="Aptos" w:cs="Segoe UI"/>
              </w:rPr>
              <w:t>binary</w:t>
            </w:r>
            <w:proofErr w:type="gramEnd"/>
            <w:r w:rsidRPr="00352CBF">
              <w:rPr>
                <w:rFonts w:ascii="Aptos" w:hAnsi="Aptos" w:cs="Segoe UI"/>
              </w:rPr>
              <w:t> </w:t>
            </w:r>
          </w:p>
          <w:p w14:paraId="6E140B8A"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37 continuous </w:t>
            </w:r>
          </w:p>
          <w:p w14:paraId="120B998F" w14:textId="77777777" w:rsidR="00352CBF" w:rsidRPr="00352CBF" w:rsidRDefault="00352CBF" w:rsidP="00352CBF">
            <w:pPr>
              <w:textAlignment w:val="baseline"/>
              <w:rPr>
                <w:rFonts w:ascii="Segoe UI" w:hAnsi="Segoe UI" w:cs="Segoe UI"/>
                <w:sz w:val="18"/>
                <w:szCs w:val="18"/>
              </w:rPr>
            </w:pPr>
            <w:r w:rsidRPr="00352CBF">
              <w:rPr>
                <w:rFonts w:ascii="Aptos" w:hAnsi="Aptos" w:cs="Segoe UI"/>
              </w:rPr>
              <w:t xml:space="preserve">3 </w:t>
            </w:r>
            <w:proofErr w:type="gramStart"/>
            <w:r w:rsidRPr="00352CBF">
              <w:rPr>
                <w:rFonts w:ascii="Aptos" w:hAnsi="Aptos" w:cs="Segoe UI"/>
              </w:rPr>
              <w:t>ordinal</w:t>
            </w:r>
            <w:proofErr w:type="gramEnd"/>
            <w:r w:rsidRPr="00352CBF">
              <w:rPr>
                <w:rFonts w:ascii="Aptos" w:hAnsi="Aptos" w:cs="Segoe UI"/>
              </w:rPr>
              <w:t> </w:t>
            </w:r>
          </w:p>
        </w:tc>
      </w:tr>
    </w:tbl>
    <w:p w14:paraId="5541E01E" w14:textId="320D6DDA" w:rsidR="001872D8" w:rsidRDefault="00192E2A" w:rsidP="00352CBF">
      <w:r>
        <w:rPr>
          <w:rStyle w:val="wacimagecontainer"/>
          <w:rFonts w:ascii="Segoe UI" w:hAnsi="Segoe UI" w:cs="Segoe UI"/>
          <w:noProof/>
          <w:color w:val="000000"/>
          <w:sz w:val="18"/>
          <w:szCs w:val="18"/>
          <w:shd w:val="clear" w:color="auto" w:fill="FFFFFF"/>
        </w:rPr>
        <w:drawing>
          <wp:anchor distT="0" distB="0" distL="114300" distR="114300" simplePos="0" relativeHeight="251654149" behindDoc="0" locked="0" layoutInCell="1" allowOverlap="1" wp14:anchorId="56218583" wp14:editId="7E743FB5">
            <wp:simplePos x="0" y="0"/>
            <wp:positionH relativeFrom="margin">
              <wp:align>center</wp:align>
            </wp:positionH>
            <wp:positionV relativeFrom="paragraph">
              <wp:posOffset>228600</wp:posOffset>
            </wp:positionV>
            <wp:extent cx="4356735" cy="2879725"/>
            <wp:effectExtent l="0" t="0" r="5715" b="0"/>
            <wp:wrapTopAndBottom/>
            <wp:docPr id="291483" name="Picture 12"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different colored squares&#10;&#10;Description automatically generated"/>
                    <pic:cNvPicPr>
                      <a:picLocks noChangeAspect="1" noChangeArrowheads="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5673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wacimagecontainer"/>
          <w:rFonts w:ascii="Segoe UI" w:hAnsi="Segoe UI" w:cs="Segoe UI"/>
          <w:noProof/>
          <w:color w:val="000000"/>
          <w:sz w:val="18"/>
          <w:szCs w:val="18"/>
          <w:shd w:val="clear" w:color="auto" w:fill="FFFFFF"/>
        </w:rPr>
        <w:drawing>
          <wp:anchor distT="0" distB="0" distL="114300" distR="114300" simplePos="0" relativeHeight="251654148" behindDoc="0" locked="0" layoutInCell="1" allowOverlap="1" wp14:anchorId="40CB2CD8" wp14:editId="0F4673B5">
            <wp:simplePos x="0" y="0"/>
            <wp:positionH relativeFrom="margin">
              <wp:align>center</wp:align>
            </wp:positionH>
            <wp:positionV relativeFrom="paragraph">
              <wp:posOffset>3309620</wp:posOffset>
            </wp:positionV>
            <wp:extent cx="4696894" cy="2880000"/>
            <wp:effectExtent l="0" t="0" r="8890" b="0"/>
            <wp:wrapTopAndBottom/>
            <wp:docPr id="445219772" name="Picture 10" descr="A graph with colorful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colorful bars&#10;&#10;Description automatically generated"/>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96894"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44EFE" w14:textId="3E3919B7" w:rsidR="00352CBF" w:rsidRDefault="00352CBF" w:rsidP="006D2397">
      <w:pPr>
        <w:rPr>
          <w:rFonts w:ascii="Segoe UI" w:hAnsi="Segoe UI" w:cs="Segoe UI"/>
          <w:noProof/>
          <w:color w:val="000000"/>
          <w:sz w:val="18"/>
          <w:szCs w:val="18"/>
          <w:shd w:val="clear" w:color="auto" w:fill="FFFFFF"/>
        </w:rPr>
      </w:pPr>
    </w:p>
    <w:p w14:paraId="53C0E943" w14:textId="1AA59545" w:rsidR="0005246C" w:rsidRPr="0005246C" w:rsidRDefault="008E67A6" w:rsidP="0005246C">
      <w:pPr>
        <w:pStyle w:val="Heading3"/>
      </w:pPr>
      <w:bookmarkStart w:id="13" w:name="_Toc161524797"/>
      <w:bookmarkStart w:id="14" w:name="_Toc161601841"/>
      <w:r w:rsidRPr="008E67A6">
        <w:lastRenderedPageBreak/>
        <w:t>How many unique values does each variable have?</w:t>
      </w:r>
      <w:r w:rsidR="0005246C">
        <w:rPr>
          <w:noProof/>
        </w:rPr>
        <mc:AlternateContent>
          <mc:Choice Requires="wps">
            <w:drawing>
              <wp:anchor distT="45720" distB="45720" distL="114300" distR="114300" simplePos="0" relativeHeight="251654151" behindDoc="0" locked="0" layoutInCell="1" allowOverlap="1" wp14:anchorId="2D152A88" wp14:editId="09662186">
                <wp:simplePos x="0" y="0"/>
                <wp:positionH relativeFrom="margin">
                  <wp:posOffset>0</wp:posOffset>
                </wp:positionH>
                <wp:positionV relativeFrom="paragraph">
                  <wp:posOffset>360045</wp:posOffset>
                </wp:positionV>
                <wp:extent cx="5248275" cy="1404620"/>
                <wp:effectExtent l="0" t="0" r="28575" b="14605"/>
                <wp:wrapTopAndBottom/>
                <wp:docPr id="197862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1404620"/>
                        </a:xfrm>
                        <a:prstGeom prst="rect">
                          <a:avLst/>
                        </a:prstGeom>
                        <a:solidFill>
                          <a:srgbClr val="FFFFFF"/>
                        </a:solidFill>
                        <a:ln w="9525">
                          <a:solidFill>
                            <a:srgbClr val="000000"/>
                          </a:solidFill>
                          <a:miter lim="800000"/>
                          <a:headEnd/>
                          <a:tailEnd/>
                        </a:ln>
                      </wps:spPr>
                      <wps:txbx>
                        <w:txbxContent>
                          <w:p w14:paraId="2AC18F79" w14:textId="77777777" w:rsidR="0005246C" w:rsidRPr="00AE3C30" w:rsidRDefault="0005246C" w:rsidP="0005246C">
                            <w:pPr>
                              <w:shd w:val="clear" w:color="auto" w:fill="F7F7F7"/>
                              <w:spacing w:line="285" w:lineRule="atLeast"/>
                              <w:rPr>
                                <w:rFonts w:ascii="Courier New" w:hAnsi="Courier New" w:cs="Courier New"/>
                                <w:color w:val="000000"/>
                                <w:sz w:val="21"/>
                                <w:szCs w:val="21"/>
                              </w:rPr>
                            </w:pPr>
                            <w:r w:rsidRPr="00AE3C30">
                              <w:rPr>
                                <w:rFonts w:ascii="Courier New" w:hAnsi="Courier New" w:cs="Courier New"/>
                                <w:color w:val="008000"/>
                                <w:sz w:val="21"/>
                                <w:szCs w:val="21"/>
                              </w:rPr>
                              <w:t xml:space="preserve"># </w:t>
                            </w:r>
                            <w:proofErr w:type="gramStart"/>
                            <w:r w:rsidRPr="00AE3C30">
                              <w:rPr>
                                <w:rFonts w:ascii="Courier New" w:hAnsi="Courier New" w:cs="Courier New"/>
                                <w:color w:val="008000"/>
                                <w:sz w:val="21"/>
                                <w:szCs w:val="21"/>
                              </w:rPr>
                              <w:t>number</w:t>
                            </w:r>
                            <w:proofErr w:type="gramEnd"/>
                            <w:r w:rsidRPr="00AE3C30">
                              <w:rPr>
                                <w:rFonts w:ascii="Courier New" w:hAnsi="Courier New" w:cs="Courier New"/>
                                <w:color w:val="008000"/>
                                <w:sz w:val="21"/>
                                <w:szCs w:val="21"/>
                              </w:rPr>
                              <w:t xml:space="preserve"> of unique values per variable</w:t>
                            </w:r>
                          </w:p>
                          <w:p w14:paraId="5EA9F085" w14:textId="77777777" w:rsidR="0005246C" w:rsidRPr="00AE3C30" w:rsidRDefault="0005246C" w:rsidP="0005246C">
                            <w:pPr>
                              <w:shd w:val="clear" w:color="auto" w:fill="F7F7F7"/>
                              <w:spacing w:line="285" w:lineRule="atLeast"/>
                              <w:rPr>
                                <w:rFonts w:ascii="Courier New" w:hAnsi="Courier New" w:cs="Courier New"/>
                                <w:color w:val="000000"/>
                                <w:sz w:val="21"/>
                                <w:szCs w:val="21"/>
                              </w:rPr>
                            </w:pPr>
                            <w:proofErr w:type="spellStart"/>
                            <w:proofErr w:type="gramStart"/>
                            <w:r w:rsidRPr="00AE3C30">
                              <w:rPr>
                                <w:rFonts w:ascii="Courier New" w:hAnsi="Courier New" w:cs="Courier New"/>
                                <w:color w:val="000000"/>
                                <w:sz w:val="21"/>
                                <w:szCs w:val="21"/>
                              </w:rPr>
                              <w:t>df.nunique</w:t>
                            </w:r>
                            <w:proofErr w:type="spellEnd"/>
                            <w:proofErr w:type="gramEnd"/>
                            <w:r w:rsidRPr="00AE3C30">
                              <w:rPr>
                                <w:rFonts w:ascii="Courier New" w:hAnsi="Courier New" w:cs="Courier New"/>
                                <w:color w:val="000000"/>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w:pict w14:anchorId="2E15C500">
              <v:shape id="_x0000_s1031" style="position:absolute;margin-left:0;margin-top:28.35pt;width:413.25pt;height:110.6pt;z-index:2516541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" w14:anchorId="2D152A88">
                <v:textbox style="mso-fit-shape-to-text:t">
                  <w:txbxContent>
                    <w:p w:rsidRPr="00AE3C30" w:rsidR="0005246C" w:rsidP="0005246C" w:rsidRDefault="0005246C" w14:paraId="00A00D97" w14:textId="77777777">
                      <w:pPr>
                        <w:shd w:val="clear" w:color="auto" w:fill="F7F7F7"/>
                        <w:spacing w:line="285" w:lineRule="atLeast"/>
                        <w:rPr>
                          <w:rFonts w:ascii="Courier New" w:hAnsi="Courier New" w:cs="Courier New"/>
                          <w:color w:val="000000"/>
                          <w:sz w:val="21"/>
                          <w:szCs w:val="21"/>
                        </w:rPr>
                      </w:pPr>
                      <w:r w:rsidRPr="00AE3C30">
                        <w:rPr>
                          <w:rFonts w:ascii="Courier New" w:hAnsi="Courier New" w:cs="Courier New"/>
                          <w:color w:val="008000"/>
                          <w:sz w:val="21"/>
                          <w:szCs w:val="21"/>
                        </w:rPr>
                        <w:t># number of unique values per variable</w:t>
                      </w:r>
                    </w:p>
                    <w:p w:rsidRPr="00AE3C30" w:rsidR="0005246C" w:rsidP="0005246C" w:rsidRDefault="0005246C" w14:paraId="1F7A4E3C" w14:textId="77777777">
                      <w:pPr>
                        <w:shd w:val="clear" w:color="auto" w:fill="F7F7F7"/>
                        <w:spacing w:line="285" w:lineRule="atLeast"/>
                        <w:rPr>
                          <w:rFonts w:ascii="Courier New" w:hAnsi="Courier New" w:cs="Courier New"/>
                          <w:color w:val="000000"/>
                          <w:sz w:val="21"/>
                          <w:szCs w:val="21"/>
                        </w:rPr>
                      </w:pPr>
                      <w:proofErr w:type="spellStart"/>
                      <w:r w:rsidRPr="00AE3C30">
                        <w:rPr>
                          <w:rFonts w:ascii="Courier New" w:hAnsi="Courier New" w:cs="Courier New"/>
                          <w:color w:val="000000"/>
                          <w:sz w:val="21"/>
                          <w:szCs w:val="21"/>
                        </w:rPr>
                        <w:t>df.nunique</w:t>
                      </w:r>
                      <w:proofErr w:type="spellEnd"/>
                      <w:r w:rsidRPr="00AE3C30">
                        <w:rPr>
                          <w:rFonts w:ascii="Courier New" w:hAnsi="Courier New" w:cs="Courier New"/>
                          <w:color w:val="000000"/>
                          <w:sz w:val="21"/>
                          <w:szCs w:val="21"/>
                        </w:rPr>
                        <w:t>()</w:t>
                      </w:r>
                    </w:p>
                  </w:txbxContent>
                </v:textbox>
                <w10:wrap type="topAndBottom" anchorx="margin"/>
              </v:shape>
            </w:pict>
          </mc:Fallback>
        </mc:AlternateContent>
      </w:r>
      <w:bookmarkEnd w:id="13"/>
      <w:bookmarkEnd w:id="14"/>
    </w:p>
    <w:tbl>
      <w:tblPr>
        <w:tblW w:w="4378" w:type="dxa"/>
        <w:tblLook w:val="04A0" w:firstRow="1" w:lastRow="0" w:firstColumn="1" w:lastColumn="0" w:noHBand="0" w:noVBand="1"/>
      </w:tblPr>
      <w:tblGrid>
        <w:gridCol w:w="3418"/>
        <w:gridCol w:w="960"/>
      </w:tblGrid>
      <w:tr w:rsidR="00C823C1" w:rsidRPr="00C823C1" w14:paraId="3233A855" w14:textId="77777777" w:rsidTr="00C823C1">
        <w:trPr>
          <w:trHeight w:val="300"/>
        </w:trPr>
        <w:tc>
          <w:tcPr>
            <w:tcW w:w="3418" w:type="dxa"/>
            <w:tcBorders>
              <w:top w:val="nil"/>
              <w:left w:val="nil"/>
              <w:bottom w:val="nil"/>
              <w:right w:val="nil"/>
            </w:tcBorders>
            <w:shd w:val="clear" w:color="auto" w:fill="auto"/>
            <w:noWrap/>
            <w:vAlign w:val="bottom"/>
            <w:hideMark/>
          </w:tcPr>
          <w:p w14:paraId="5BD0AE96"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Hospital Mortality</w:t>
            </w:r>
          </w:p>
        </w:tc>
        <w:tc>
          <w:tcPr>
            <w:tcW w:w="960" w:type="dxa"/>
            <w:tcBorders>
              <w:top w:val="nil"/>
              <w:left w:val="nil"/>
              <w:bottom w:val="nil"/>
              <w:right w:val="nil"/>
            </w:tcBorders>
            <w:shd w:val="clear" w:color="auto" w:fill="auto"/>
            <w:noWrap/>
            <w:vAlign w:val="bottom"/>
            <w:hideMark/>
          </w:tcPr>
          <w:p w14:paraId="6FC6A1A2"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2BDF7EBF" w14:textId="77777777" w:rsidTr="00C823C1">
        <w:trPr>
          <w:trHeight w:val="300"/>
        </w:trPr>
        <w:tc>
          <w:tcPr>
            <w:tcW w:w="3418" w:type="dxa"/>
            <w:tcBorders>
              <w:top w:val="nil"/>
              <w:left w:val="nil"/>
              <w:bottom w:val="nil"/>
              <w:right w:val="nil"/>
            </w:tcBorders>
            <w:shd w:val="clear" w:color="auto" w:fill="auto"/>
            <w:noWrap/>
            <w:vAlign w:val="bottom"/>
            <w:hideMark/>
          </w:tcPr>
          <w:p w14:paraId="02CD8EB0" w14:textId="74C59142"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Age</w:t>
            </w:r>
          </w:p>
        </w:tc>
        <w:tc>
          <w:tcPr>
            <w:tcW w:w="960" w:type="dxa"/>
            <w:tcBorders>
              <w:top w:val="nil"/>
              <w:left w:val="nil"/>
              <w:bottom w:val="nil"/>
              <w:right w:val="nil"/>
            </w:tcBorders>
            <w:shd w:val="clear" w:color="auto" w:fill="auto"/>
            <w:noWrap/>
            <w:vAlign w:val="bottom"/>
            <w:hideMark/>
          </w:tcPr>
          <w:p w14:paraId="22E7A632"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72</w:t>
            </w:r>
          </w:p>
        </w:tc>
      </w:tr>
      <w:tr w:rsidR="00C823C1" w:rsidRPr="00C823C1" w14:paraId="484C13CE" w14:textId="77777777" w:rsidTr="00C823C1">
        <w:trPr>
          <w:trHeight w:val="300"/>
        </w:trPr>
        <w:tc>
          <w:tcPr>
            <w:tcW w:w="3418" w:type="dxa"/>
            <w:tcBorders>
              <w:top w:val="nil"/>
              <w:left w:val="nil"/>
              <w:bottom w:val="nil"/>
              <w:right w:val="nil"/>
            </w:tcBorders>
            <w:shd w:val="clear" w:color="auto" w:fill="auto"/>
            <w:noWrap/>
            <w:vAlign w:val="bottom"/>
            <w:hideMark/>
          </w:tcPr>
          <w:p w14:paraId="380E20CE"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Gender</w:t>
            </w:r>
          </w:p>
        </w:tc>
        <w:tc>
          <w:tcPr>
            <w:tcW w:w="960" w:type="dxa"/>
            <w:tcBorders>
              <w:top w:val="nil"/>
              <w:left w:val="nil"/>
              <w:bottom w:val="nil"/>
              <w:right w:val="nil"/>
            </w:tcBorders>
            <w:shd w:val="clear" w:color="auto" w:fill="auto"/>
            <w:noWrap/>
            <w:vAlign w:val="bottom"/>
            <w:hideMark/>
          </w:tcPr>
          <w:p w14:paraId="110D5A40"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1A38F9B0" w14:textId="77777777" w:rsidTr="00C823C1">
        <w:trPr>
          <w:trHeight w:val="300"/>
        </w:trPr>
        <w:tc>
          <w:tcPr>
            <w:tcW w:w="3418" w:type="dxa"/>
            <w:tcBorders>
              <w:top w:val="nil"/>
              <w:left w:val="nil"/>
              <w:bottom w:val="nil"/>
              <w:right w:val="nil"/>
            </w:tcBorders>
            <w:shd w:val="clear" w:color="auto" w:fill="auto"/>
            <w:noWrap/>
            <w:vAlign w:val="bottom"/>
            <w:hideMark/>
          </w:tcPr>
          <w:p w14:paraId="29A09569"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Uncomplicated Hypertension</w:t>
            </w:r>
          </w:p>
        </w:tc>
        <w:tc>
          <w:tcPr>
            <w:tcW w:w="960" w:type="dxa"/>
            <w:tcBorders>
              <w:top w:val="nil"/>
              <w:left w:val="nil"/>
              <w:bottom w:val="nil"/>
              <w:right w:val="nil"/>
            </w:tcBorders>
            <w:shd w:val="clear" w:color="auto" w:fill="auto"/>
            <w:noWrap/>
            <w:vAlign w:val="bottom"/>
            <w:hideMark/>
          </w:tcPr>
          <w:p w14:paraId="1090B33E"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122F05FC" w14:textId="77777777" w:rsidTr="00C823C1">
        <w:trPr>
          <w:trHeight w:val="300"/>
        </w:trPr>
        <w:tc>
          <w:tcPr>
            <w:tcW w:w="3418" w:type="dxa"/>
            <w:tcBorders>
              <w:top w:val="nil"/>
              <w:left w:val="nil"/>
              <w:bottom w:val="nil"/>
              <w:right w:val="nil"/>
            </w:tcBorders>
            <w:shd w:val="clear" w:color="auto" w:fill="auto"/>
            <w:noWrap/>
            <w:vAlign w:val="bottom"/>
            <w:hideMark/>
          </w:tcPr>
          <w:p w14:paraId="16CF9634"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Complicated Hypertension</w:t>
            </w:r>
          </w:p>
        </w:tc>
        <w:tc>
          <w:tcPr>
            <w:tcW w:w="960" w:type="dxa"/>
            <w:tcBorders>
              <w:top w:val="nil"/>
              <w:left w:val="nil"/>
              <w:bottom w:val="nil"/>
              <w:right w:val="nil"/>
            </w:tcBorders>
            <w:shd w:val="clear" w:color="auto" w:fill="auto"/>
            <w:noWrap/>
            <w:vAlign w:val="bottom"/>
            <w:hideMark/>
          </w:tcPr>
          <w:p w14:paraId="34C20462"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0F372DED" w14:textId="77777777" w:rsidTr="00C823C1">
        <w:trPr>
          <w:trHeight w:val="300"/>
        </w:trPr>
        <w:tc>
          <w:tcPr>
            <w:tcW w:w="3418" w:type="dxa"/>
            <w:tcBorders>
              <w:top w:val="nil"/>
              <w:left w:val="nil"/>
              <w:bottom w:val="nil"/>
              <w:right w:val="nil"/>
            </w:tcBorders>
            <w:shd w:val="clear" w:color="auto" w:fill="auto"/>
            <w:noWrap/>
            <w:vAlign w:val="bottom"/>
            <w:hideMark/>
          </w:tcPr>
          <w:p w14:paraId="31055AFB"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Uncomplicated Diabetes</w:t>
            </w:r>
          </w:p>
        </w:tc>
        <w:tc>
          <w:tcPr>
            <w:tcW w:w="960" w:type="dxa"/>
            <w:tcBorders>
              <w:top w:val="nil"/>
              <w:left w:val="nil"/>
              <w:bottom w:val="nil"/>
              <w:right w:val="nil"/>
            </w:tcBorders>
            <w:shd w:val="clear" w:color="auto" w:fill="auto"/>
            <w:noWrap/>
            <w:vAlign w:val="bottom"/>
            <w:hideMark/>
          </w:tcPr>
          <w:p w14:paraId="35801F22"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274829E4" w14:textId="77777777" w:rsidTr="00C823C1">
        <w:trPr>
          <w:trHeight w:val="300"/>
        </w:trPr>
        <w:tc>
          <w:tcPr>
            <w:tcW w:w="3418" w:type="dxa"/>
            <w:tcBorders>
              <w:top w:val="nil"/>
              <w:left w:val="nil"/>
              <w:bottom w:val="nil"/>
              <w:right w:val="nil"/>
            </w:tcBorders>
            <w:shd w:val="clear" w:color="auto" w:fill="auto"/>
            <w:noWrap/>
            <w:vAlign w:val="bottom"/>
            <w:hideMark/>
          </w:tcPr>
          <w:p w14:paraId="52E99704"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Complicated Diabetes</w:t>
            </w:r>
          </w:p>
        </w:tc>
        <w:tc>
          <w:tcPr>
            <w:tcW w:w="960" w:type="dxa"/>
            <w:tcBorders>
              <w:top w:val="nil"/>
              <w:left w:val="nil"/>
              <w:bottom w:val="nil"/>
              <w:right w:val="nil"/>
            </w:tcBorders>
            <w:shd w:val="clear" w:color="auto" w:fill="auto"/>
            <w:noWrap/>
            <w:vAlign w:val="bottom"/>
            <w:hideMark/>
          </w:tcPr>
          <w:p w14:paraId="66535DF3"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0F073B0D" w14:textId="77777777" w:rsidTr="00C823C1">
        <w:trPr>
          <w:trHeight w:val="300"/>
        </w:trPr>
        <w:tc>
          <w:tcPr>
            <w:tcW w:w="3418" w:type="dxa"/>
            <w:tcBorders>
              <w:top w:val="nil"/>
              <w:left w:val="nil"/>
              <w:bottom w:val="nil"/>
              <w:right w:val="nil"/>
            </w:tcBorders>
            <w:shd w:val="clear" w:color="auto" w:fill="auto"/>
            <w:noWrap/>
            <w:vAlign w:val="bottom"/>
            <w:hideMark/>
          </w:tcPr>
          <w:p w14:paraId="167BD7E9"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Malignancy</w:t>
            </w:r>
          </w:p>
        </w:tc>
        <w:tc>
          <w:tcPr>
            <w:tcW w:w="960" w:type="dxa"/>
            <w:tcBorders>
              <w:top w:val="nil"/>
              <w:left w:val="nil"/>
              <w:bottom w:val="nil"/>
              <w:right w:val="nil"/>
            </w:tcBorders>
            <w:shd w:val="clear" w:color="auto" w:fill="auto"/>
            <w:noWrap/>
            <w:vAlign w:val="bottom"/>
            <w:hideMark/>
          </w:tcPr>
          <w:p w14:paraId="2816D572"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643AEB7C" w14:textId="77777777" w:rsidTr="00C823C1">
        <w:trPr>
          <w:trHeight w:val="300"/>
        </w:trPr>
        <w:tc>
          <w:tcPr>
            <w:tcW w:w="3418" w:type="dxa"/>
            <w:tcBorders>
              <w:top w:val="nil"/>
              <w:left w:val="nil"/>
              <w:bottom w:val="nil"/>
              <w:right w:val="nil"/>
            </w:tcBorders>
            <w:shd w:val="clear" w:color="auto" w:fill="auto"/>
            <w:noWrap/>
            <w:vAlign w:val="bottom"/>
            <w:hideMark/>
          </w:tcPr>
          <w:p w14:paraId="237123E3"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Hematologic Disease</w:t>
            </w:r>
          </w:p>
        </w:tc>
        <w:tc>
          <w:tcPr>
            <w:tcW w:w="960" w:type="dxa"/>
            <w:tcBorders>
              <w:top w:val="nil"/>
              <w:left w:val="nil"/>
              <w:bottom w:val="nil"/>
              <w:right w:val="nil"/>
            </w:tcBorders>
            <w:shd w:val="clear" w:color="auto" w:fill="auto"/>
            <w:noWrap/>
            <w:vAlign w:val="bottom"/>
            <w:hideMark/>
          </w:tcPr>
          <w:p w14:paraId="467A7DDA"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029342E3" w14:textId="77777777" w:rsidTr="00C823C1">
        <w:trPr>
          <w:trHeight w:val="300"/>
        </w:trPr>
        <w:tc>
          <w:tcPr>
            <w:tcW w:w="3418" w:type="dxa"/>
            <w:tcBorders>
              <w:top w:val="nil"/>
              <w:left w:val="nil"/>
              <w:bottom w:val="nil"/>
              <w:right w:val="nil"/>
            </w:tcBorders>
            <w:shd w:val="clear" w:color="auto" w:fill="auto"/>
            <w:noWrap/>
            <w:vAlign w:val="bottom"/>
            <w:hideMark/>
          </w:tcPr>
          <w:p w14:paraId="4368E557"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Metastasis</w:t>
            </w:r>
          </w:p>
        </w:tc>
        <w:tc>
          <w:tcPr>
            <w:tcW w:w="960" w:type="dxa"/>
            <w:tcBorders>
              <w:top w:val="nil"/>
              <w:left w:val="nil"/>
              <w:bottom w:val="nil"/>
              <w:right w:val="nil"/>
            </w:tcBorders>
            <w:shd w:val="clear" w:color="auto" w:fill="auto"/>
            <w:noWrap/>
            <w:vAlign w:val="bottom"/>
            <w:hideMark/>
          </w:tcPr>
          <w:p w14:paraId="2A3306A9"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54E728E0" w14:textId="77777777" w:rsidTr="00C823C1">
        <w:trPr>
          <w:trHeight w:val="300"/>
        </w:trPr>
        <w:tc>
          <w:tcPr>
            <w:tcW w:w="3418" w:type="dxa"/>
            <w:tcBorders>
              <w:top w:val="nil"/>
              <w:left w:val="nil"/>
              <w:bottom w:val="nil"/>
              <w:right w:val="nil"/>
            </w:tcBorders>
            <w:shd w:val="clear" w:color="auto" w:fill="auto"/>
            <w:noWrap/>
            <w:vAlign w:val="bottom"/>
            <w:hideMark/>
          </w:tcPr>
          <w:p w14:paraId="6679A87F"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Peripheral Vascular Disease</w:t>
            </w:r>
          </w:p>
        </w:tc>
        <w:tc>
          <w:tcPr>
            <w:tcW w:w="960" w:type="dxa"/>
            <w:tcBorders>
              <w:top w:val="nil"/>
              <w:left w:val="nil"/>
              <w:bottom w:val="nil"/>
              <w:right w:val="nil"/>
            </w:tcBorders>
            <w:shd w:val="clear" w:color="auto" w:fill="auto"/>
            <w:noWrap/>
            <w:vAlign w:val="bottom"/>
            <w:hideMark/>
          </w:tcPr>
          <w:p w14:paraId="64420C85"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0FAFED29" w14:textId="77777777" w:rsidTr="00C823C1">
        <w:trPr>
          <w:trHeight w:val="300"/>
        </w:trPr>
        <w:tc>
          <w:tcPr>
            <w:tcW w:w="3418" w:type="dxa"/>
            <w:tcBorders>
              <w:top w:val="nil"/>
              <w:left w:val="nil"/>
              <w:bottom w:val="nil"/>
              <w:right w:val="nil"/>
            </w:tcBorders>
            <w:shd w:val="clear" w:color="auto" w:fill="auto"/>
            <w:noWrap/>
            <w:vAlign w:val="bottom"/>
            <w:hideMark/>
          </w:tcPr>
          <w:p w14:paraId="4317FC0E"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Hypothyroidism</w:t>
            </w:r>
          </w:p>
        </w:tc>
        <w:tc>
          <w:tcPr>
            <w:tcW w:w="960" w:type="dxa"/>
            <w:tcBorders>
              <w:top w:val="nil"/>
              <w:left w:val="nil"/>
              <w:bottom w:val="nil"/>
              <w:right w:val="nil"/>
            </w:tcBorders>
            <w:shd w:val="clear" w:color="auto" w:fill="auto"/>
            <w:noWrap/>
            <w:vAlign w:val="bottom"/>
            <w:hideMark/>
          </w:tcPr>
          <w:p w14:paraId="0A2D8765"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36A959F5" w14:textId="77777777" w:rsidTr="00C823C1">
        <w:trPr>
          <w:trHeight w:val="300"/>
        </w:trPr>
        <w:tc>
          <w:tcPr>
            <w:tcW w:w="3418" w:type="dxa"/>
            <w:tcBorders>
              <w:top w:val="nil"/>
              <w:left w:val="nil"/>
              <w:bottom w:val="nil"/>
              <w:right w:val="nil"/>
            </w:tcBorders>
            <w:shd w:val="clear" w:color="auto" w:fill="auto"/>
            <w:noWrap/>
            <w:vAlign w:val="bottom"/>
            <w:hideMark/>
          </w:tcPr>
          <w:p w14:paraId="6B29EB99"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Chronic Heart Failure</w:t>
            </w:r>
          </w:p>
        </w:tc>
        <w:tc>
          <w:tcPr>
            <w:tcW w:w="960" w:type="dxa"/>
            <w:tcBorders>
              <w:top w:val="nil"/>
              <w:left w:val="nil"/>
              <w:bottom w:val="nil"/>
              <w:right w:val="nil"/>
            </w:tcBorders>
            <w:shd w:val="clear" w:color="auto" w:fill="auto"/>
            <w:noWrap/>
            <w:vAlign w:val="bottom"/>
            <w:hideMark/>
          </w:tcPr>
          <w:p w14:paraId="42404524"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4A8E5E5C" w14:textId="77777777" w:rsidTr="00C823C1">
        <w:trPr>
          <w:trHeight w:val="300"/>
        </w:trPr>
        <w:tc>
          <w:tcPr>
            <w:tcW w:w="3418" w:type="dxa"/>
            <w:tcBorders>
              <w:top w:val="nil"/>
              <w:left w:val="nil"/>
              <w:bottom w:val="nil"/>
              <w:right w:val="nil"/>
            </w:tcBorders>
            <w:shd w:val="clear" w:color="auto" w:fill="auto"/>
            <w:noWrap/>
            <w:vAlign w:val="bottom"/>
            <w:hideMark/>
          </w:tcPr>
          <w:p w14:paraId="19ECEAB7"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Stroke</w:t>
            </w:r>
          </w:p>
        </w:tc>
        <w:tc>
          <w:tcPr>
            <w:tcW w:w="960" w:type="dxa"/>
            <w:tcBorders>
              <w:top w:val="nil"/>
              <w:left w:val="nil"/>
              <w:bottom w:val="nil"/>
              <w:right w:val="nil"/>
            </w:tcBorders>
            <w:shd w:val="clear" w:color="auto" w:fill="auto"/>
            <w:noWrap/>
            <w:vAlign w:val="bottom"/>
            <w:hideMark/>
          </w:tcPr>
          <w:p w14:paraId="30F538BC"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493E5AE4" w14:textId="77777777" w:rsidTr="00C823C1">
        <w:trPr>
          <w:trHeight w:val="300"/>
        </w:trPr>
        <w:tc>
          <w:tcPr>
            <w:tcW w:w="3418" w:type="dxa"/>
            <w:tcBorders>
              <w:top w:val="nil"/>
              <w:left w:val="nil"/>
              <w:bottom w:val="nil"/>
              <w:right w:val="nil"/>
            </w:tcBorders>
            <w:shd w:val="clear" w:color="auto" w:fill="auto"/>
            <w:noWrap/>
            <w:vAlign w:val="bottom"/>
            <w:hideMark/>
          </w:tcPr>
          <w:p w14:paraId="52C6D5FF"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Liver Disease</w:t>
            </w:r>
          </w:p>
        </w:tc>
        <w:tc>
          <w:tcPr>
            <w:tcW w:w="960" w:type="dxa"/>
            <w:tcBorders>
              <w:top w:val="nil"/>
              <w:left w:val="nil"/>
              <w:bottom w:val="nil"/>
              <w:right w:val="nil"/>
            </w:tcBorders>
            <w:shd w:val="clear" w:color="auto" w:fill="auto"/>
            <w:noWrap/>
            <w:vAlign w:val="bottom"/>
            <w:hideMark/>
          </w:tcPr>
          <w:p w14:paraId="310C8B07"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5DA3EA33" w14:textId="77777777" w:rsidTr="00C823C1">
        <w:trPr>
          <w:trHeight w:val="300"/>
        </w:trPr>
        <w:tc>
          <w:tcPr>
            <w:tcW w:w="3418" w:type="dxa"/>
            <w:tcBorders>
              <w:top w:val="nil"/>
              <w:left w:val="nil"/>
              <w:bottom w:val="nil"/>
              <w:right w:val="nil"/>
            </w:tcBorders>
            <w:shd w:val="clear" w:color="auto" w:fill="auto"/>
            <w:noWrap/>
            <w:vAlign w:val="bottom"/>
            <w:hideMark/>
          </w:tcPr>
          <w:p w14:paraId="7831C460"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SAPS II</w:t>
            </w:r>
          </w:p>
        </w:tc>
        <w:tc>
          <w:tcPr>
            <w:tcW w:w="960" w:type="dxa"/>
            <w:tcBorders>
              <w:top w:val="nil"/>
              <w:left w:val="nil"/>
              <w:bottom w:val="nil"/>
              <w:right w:val="nil"/>
            </w:tcBorders>
            <w:shd w:val="clear" w:color="auto" w:fill="auto"/>
            <w:noWrap/>
            <w:vAlign w:val="bottom"/>
            <w:hideMark/>
          </w:tcPr>
          <w:p w14:paraId="28479821"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107</w:t>
            </w:r>
          </w:p>
        </w:tc>
      </w:tr>
      <w:tr w:rsidR="00C823C1" w:rsidRPr="00C823C1" w14:paraId="7D27C977" w14:textId="77777777" w:rsidTr="00C823C1">
        <w:trPr>
          <w:trHeight w:val="300"/>
        </w:trPr>
        <w:tc>
          <w:tcPr>
            <w:tcW w:w="3418" w:type="dxa"/>
            <w:tcBorders>
              <w:top w:val="nil"/>
              <w:left w:val="nil"/>
              <w:bottom w:val="nil"/>
              <w:right w:val="nil"/>
            </w:tcBorders>
            <w:shd w:val="clear" w:color="auto" w:fill="auto"/>
            <w:noWrap/>
            <w:vAlign w:val="bottom"/>
            <w:hideMark/>
          </w:tcPr>
          <w:p w14:paraId="745C99EA"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SOFA</w:t>
            </w:r>
          </w:p>
        </w:tc>
        <w:tc>
          <w:tcPr>
            <w:tcW w:w="960" w:type="dxa"/>
            <w:tcBorders>
              <w:top w:val="nil"/>
              <w:left w:val="nil"/>
              <w:bottom w:val="nil"/>
              <w:right w:val="nil"/>
            </w:tcBorders>
            <w:shd w:val="clear" w:color="auto" w:fill="auto"/>
            <w:noWrap/>
            <w:vAlign w:val="bottom"/>
            <w:hideMark/>
          </w:tcPr>
          <w:p w14:paraId="1F899BB9"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23</w:t>
            </w:r>
          </w:p>
        </w:tc>
      </w:tr>
      <w:tr w:rsidR="00C823C1" w:rsidRPr="00C823C1" w14:paraId="16B10325" w14:textId="77777777" w:rsidTr="00C823C1">
        <w:trPr>
          <w:trHeight w:val="300"/>
        </w:trPr>
        <w:tc>
          <w:tcPr>
            <w:tcW w:w="3418" w:type="dxa"/>
            <w:tcBorders>
              <w:top w:val="nil"/>
              <w:left w:val="nil"/>
              <w:bottom w:val="nil"/>
              <w:right w:val="nil"/>
            </w:tcBorders>
            <w:shd w:val="clear" w:color="auto" w:fill="auto"/>
            <w:noWrap/>
            <w:vAlign w:val="bottom"/>
            <w:hideMark/>
          </w:tcPr>
          <w:p w14:paraId="7A68E272"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OASIS</w:t>
            </w:r>
          </w:p>
        </w:tc>
        <w:tc>
          <w:tcPr>
            <w:tcW w:w="960" w:type="dxa"/>
            <w:tcBorders>
              <w:top w:val="nil"/>
              <w:left w:val="nil"/>
              <w:bottom w:val="nil"/>
              <w:right w:val="nil"/>
            </w:tcBorders>
            <w:shd w:val="clear" w:color="auto" w:fill="auto"/>
            <w:noWrap/>
            <w:vAlign w:val="bottom"/>
            <w:hideMark/>
          </w:tcPr>
          <w:p w14:paraId="24C4384F"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64</w:t>
            </w:r>
          </w:p>
        </w:tc>
      </w:tr>
      <w:tr w:rsidR="00C823C1" w:rsidRPr="00C823C1" w14:paraId="2A95A7B3" w14:textId="77777777" w:rsidTr="00C823C1">
        <w:trPr>
          <w:trHeight w:val="300"/>
        </w:trPr>
        <w:tc>
          <w:tcPr>
            <w:tcW w:w="3418" w:type="dxa"/>
            <w:tcBorders>
              <w:top w:val="nil"/>
              <w:left w:val="nil"/>
              <w:bottom w:val="nil"/>
              <w:right w:val="nil"/>
            </w:tcBorders>
            <w:shd w:val="clear" w:color="auto" w:fill="auto"/>
            <w:noWrap/>
            <w:vAlign w:val="bottom"/>
            <w:hideMark/>
          </w:tcPr>
          <w:p w14:paraId="1FD2711E"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Sepsis</w:t>
            </w:r>
          </w:p>
        </w:tc>
        <w:tc>
          <w:tcPr>
            <w:tcW w:w="960" w:type="dxa"/>
            <w:tcBorders>
              <w:top w:val="nil"/>
              <w:left w:val="nil"/>
              <w:bottom w:val="nil"/>
              <w:right w:val="nil"/>
            </w:tcBorders>
            <w:shd w:val="clear" w:color="auto" w:fill="auto"/>
            <w:noWrap/>
            <w:vAlign w:val="bottom"/>
            <w:hideMark/>
          </w:tcPr>
          <w:p w14:paraId="674A5B18"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03E8F29B" w14:textId="77777777" w:rsidTr="00C823C1">
        <w:trPr>
          <w:trHeight w:val="300"/>
        </w:trPr>
        <w:tc>
          <w:tcPr>
            <w:tcW w:w="3418" w:type="dxa"/>
            <w:tcBorders>
              <w:top w:val="nil"/>
              <w:left w:val="nil"/>
              <w:bottom w:val="nil"/>
              <w:right w:val="nil"/>
            </w:tcBorders>
            <w:shd w:val="clear" w:color="auto" w:fill="auto"/>
            <w:noWrap/>
            <w:vAlign w:val="bottom"/>
            <w:hideMark/>
          </w:tcPr>
          <w:p w14:paraId="4A4F3ACB"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Any Organ Failure</w:t>
            </w:r>
          </w:p>
        </w:tc>
        <w:tc>
          <w:tcPr>
            <w:tcW w:w="960" w:type="dxa"/>
            <w:tcBorders>
              <w:top w:val="nil"/>
              <w:left w:val="nil"/>
              <w:bottom w:val="nil"/>
              <w:right w:val="nil"/>
            </w:tcBorders>
            <w:shd w:val="clear" w:color="auto" w:fill="auto"/>
            <w:noWrap/>
            <w:vAlign w:val="bottom"/>
            <w:hideMark/>
          </w:tcPr>
          <w:p w14:paraId="5C8F637F"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493DEDD4" w14:textId="77777777" w:rsidTr="00C823C1">
        <w:trPr>
          <w:trHeight w:val="300"/>
        </w:trPr>
        <w:tc>
          <w:tcPr>
            <w:tcW w:w="3418" w:type="dxa"/>
            <w:tcBorders>
              <w:top w:val="nil"/>
              <w:left w:val="nil"/>
              <w:bottom w:val="nil"/>
              <w:right w:val="nil"/>
            </w:tcBorders>
            <w:shd w:val="clear" w:color="auto" w:fill="auto"/>
            <w:noWrap/>
            <w:vAlign w:val="bottom"/>
            <w:hideMark/>
          </w:tcPr>
          <w:p w14:paraId="1AAFD444"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Severe Respiratory Failure</w:t>
            </w:r>
          </w:p>
        </w:tc>
        <w:tc>
          <w:tcPr>
            <w:tcW w:w="960" w:type="dxa"/>
            <w:tcBorders>
              <w:top w:val="nil"/>
              <w:left w:val="nil"/>
              <w:bottom w:val="nil"/>
              <w:right w:val="nil"/>
            </w:tcBorders>
            <w:shd w:val="clear" w:color="auto" w:fill="auto"/>
            <w:noWrap/>
            <w:vAlign w:val="bottom"/>
            <w:hideMark/>
          </w:tcPr>
          <w:p w14:paraId="666EF1C5"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1D760D7D" w14:textId="77777777" w:rsidTr="00C823C1">
        <w:trPr>
          <w:trHeight w:val="300"/>
        </w:trPr>
        <w:tc>
          <w:tcPr>
            <w:tcW w:w="3418" w:type="dxa"/>
            <w:tcBorders>
              <w:top w:val="nil"/>
              <w:left w:val="nil"/>
              <w:bottom w:val="nil"/>
              <w:right w:val="nil"/>
            </w:tcBorders>
            <w:shd w:val="clear" w:color="auto" w:fill="auto"/>
            <w:noWrap/>
            <w:vAlign w:val="bottom"/>
            <w:hideMark/>
          </w:tcPr>
          <w:p w14:paraId="67D9C0FE"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Severe Coagulation Failure</w:t>
            </w:r>
          </w:p>
        </w:tc>
        <w:tc>
          <w:tcPr>
            <w:tcW w:w="960" w:type="dxa"/>
            <w:tcBorders>
              <w:top w:val="nil"/>
              <w:left w:val="nil"/>
              <w:bottom w:val="nil"/>
              <w:right w:val="nil"/>
            </w:tcBorders>
            <w:shd w:val="clear" w:color="auto" w:fill="auto"/>
            <w:noWrap/>
            <w:vAlign w:val="bottom"/>
            <w:hideMark/>
          </w:tcPr>
          <w:p w14:paraId="27CDCE74"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7785E155" w14:textId="77777777" w:rsidTr="00C823C1">
        <w:trPr>
          <w:trHeight w:val="300"/>
        </w:trPr>
        <w:tc>
          <w:tcPr>
            <w:tcW w:w="3418" w:type="dxa"/>
            <w:tcBorders>
              <w:top w:val="nil"/>
              <w:left w:val="nil"/>
              <w:bottom w:val="nil"/>
              <w:right w:val="nil"/>
            </w:tcBorders>
            <w:shd w:val="clear" w:color="auto" w:fill="auto"/>
            <w:noWrap/>
            <w:vAlign w:val="bottom"/>
            <w:hideMark/>
          </w:tcPr>
          <w:p w14:paraId="54F0239D"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Severe Liver Failure</w:t>
            </w:r>
          </w:p>
        </w:tc>
        <w:tc>
          <w:tcPr>
            <w:tcW w:w="960" w:type="dxa"/>
            <w:tcBorders>
              <w:top w:val="nil"/>
              <w:left w:val="nil"/>
              <w:bottom w:val="nil"/>
              <w:right w:val="nil"/>
            </w:tcBorders>
            <w:shd w:val="clear" w:color="auto" w:fill="auto"/>
            <w:noWrap/>
            <w:vAlign w:val="bottom"/>
            <w:hideMark/>
          </w:tcPr>
          <w:p w14:paraId="1B932883"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7D83905B" w14:textId="77777777" w:rsidTr="00C823C1">
        <w:trPr>
          <w:trHeight w:val="300"/>
        </w:trPr>
        <w:tc>
          <w:tcPr>
            <w:tcW w:w="3418" w:type="dxa"/>
            <w:tcBorders>
              <w:top w:val="nil"/>
              <w:left w:val="nil"/>
              <w:bottom w:val="nil"/>
              <w:right w:val="nil"/>
            </w:tcBorders>
            <w:shd w:val="clear" w:color="auto" w:fill="auto"/>
            <w:noWrap/>
            <w:vAlign w:val="bottom"/>
            <w:hideMark/>
          </w:tcPr>
          <w:p w14:paraId="66227F79"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Severe Cardiovascular Failure</w:t>
            </w:r>
          </w:p>
        </w:tc>
        <w:tc>
          <w:tcPr>
            <w:tcW w:w="960" w:type="dxa"/>
            <w:tcBorders>
              <w:top w:val="nil"/>
              <w:left w:val="nil"/>
              <w:bottom w:val="nil"/>
              <w:right w:val="nil"/>
            </w:tcBorders>
            <w:shd w:val="clear" w:color="auto" w:fill="auto"/>
            <w:noWrap/>
            <w:vAlign w:val="bottom"/>
            <w:hideMark/>
          </w:tcPr>
          <w:p w14:paraId="54814010"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6F9AEEF2" w14:textId="77777777" w:rsidTr="00C823C1">
        <w:trPr>
          <w:trHeight w:val="300"/>
        </w:trPr>
        <w:tc>
          <w:tcPr>
            <w:tcW w:w="3418" w:type="dxa"/>
            <w:tcBorders>
              <w:top w:val="nil"/>
              <w:left w:val="nil"/>
              <w:bottom w:val="nil"/>
              <w:right w:val="nil"/>
            </w:tcBorders>
            <w:shd w:val="clear" w:color="auto" w:fill="auto"/>
            <w:noWrap/>
            <w:vAlign w:val="bottom"/>
            <w:hideMark/>
          </w:tcPr>
          <w:p w14:paraId="3B45FE80"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Severe Central Nervous System Failure</w:t>
            </w:r>
          </w:p>
        </w:tc>
        <w:tc>
          <w:tcPr>
            <w:tcW w:w="960" w:type="dxa"/>
            <w:tcBorders>
              <w:top w:val="nil"/>
              <w:left w:val="nil"/>
              <w:bottom w:val="nil"/>
              <w:right w:val="nil"/>
            </w:tcBorders>
            <w:shd w:val="clear" w:color="auto" w:fill="auto"/>
            <w:noWrap/>
            <w:vAlign w:val="bottom"/>
            <w:hideMark/>
          </w:tcPr>
          <w:p w14:paraId="07414FB1"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68DC493C" w14:textId="77777777" w:rsidTr="00C823C1">
        <w:trPr>
          <w:trHeight w:val="300"/>
        </w:trPr>
        <w:tc>
          <w:tcPr>
            <w:tcW w:w="3418" w:type="dxa"/>
            <w:tcBorders>
              <w:top w:val="nil"/>
              <w:left w:val="nil"/>
              <w:bottom w:val="nil"/>
              <w:right w:val="nil"/>
            </w:tcBorders>
            <w:shd w:val="clear" w:color="auto" w:fill="auto"/>
            <w:noWrap/>
            <w:vAlign w:val="bottom"/>
            <w:hideMark/>
          </w:tcPr>
          <w:p w14:paraId="25CDBC37"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Severe Renal Failure</w:t>
            </w:r>
          </w:p>
        </w:tc>
        <w:tc>
          <w:tcPr>
            <w:tcW w:w="960" w:type="dxa"/>
            <w:tcBorders>
              <w:top w:val="nil"/>
              <w:left w:val="nil"/>
              <w:bottom w:val="nil"/>
              <w:right w:val="nil"/>
            </w:tcBorders>
            <w:shd w:val="clear" w:color="auto" w:fill="auto"/>
            <w:noWrap/>
            <w:vAlign w:val="bottom"/>
            <w:hideMark/>
          </w:tcPr>
          <w:p w14:paraId="60BA5F06"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01B37388" w14:textId="77777777" w:rsidTr="00C823C1">
        <w:trPr>
          <w:trHeight w:val="300"/>
        </w:trPr>
        <w:tc>
          <w:tcPr>
            <w:tcW w:w="3418" w:type="dxa"/>
            <w:tcBorders>
              <w:top w:val="nil"/>
              <w:left w:val="nil"/>
              <w:bottom w:val="nil"/>
              <w:right w:val="nil"/>
            </w:tcBorders>
            <w:shd w:val="clear" w:color="auto" w:fill="auto"/>
            <w:noWrap/>
            <w:vAlign w:val="bottom"/>
            <w:hideMark/>
          </w:tcPr>
          <w:p w14:paraId="65F27DC1"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Respiratory Dysfunction</w:t>
            </w:r>
          </w:p>
        </w:tc>
        <w:tc>
          <w:tcPr>
            <w:tcW w:w="960" w:type="dxa"/>
            <w:tcBorders>
              <w:top w:val="nil"/>
              <w:left w:val="nil"/>
              <w:bottom w:val="nil"/>
              <w:right w:val="nil"/>
            </w:tcBorders>
            <w:shd w:val="clear" w:color="auto" w:fill="auto"/>
            <w:noWrap/>
            <w:vAlign w:val="bottom"/>
            <w:hideMark/>
          </w:tcPr>
          <w:p w14:paraId="22CF31BA"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151D078F" w14:textId="77777777" w:rsidTr="00C823C1">
        <w:trPr>
          <w:trHeight w:val="300"/>
        </w:trPr>
        <w:tc>
          <w:tcPr>
            <w:tcW w:w="3418" w:type="dxa"/>
            <w:tcBorders>
              <w:top w:val="nil"/>
              <w:left w:val="nil"/>
              <w:bottom w:val="nil"/>
              <w:right w:val="nil"/>
            </w:tcBorders>
            <w:shd w:val="clear" w:color="auto" w:fill="auto"/>
            <w:noWrap/>
            <w:vAlign w:val="bottom"/>
            <w:hideMark/>
          </w:tcPr>
          <w:p w14:paraId="5C63DC68"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Cardiovascular Dysfunction</w:t>
            </w:r>
          </w:p>
        </w:tc>
        <w:tc>
          <w:tcPr>
            <w:tcW w:w="960" w:type="dxa"/>
            <w:tcBorders>
              <w:top w:val="nil"/>
              <w:left w:val="nil"/>
              <w:bottom w:val="nil"/>
              <w:right w:val="nil"/>
            </w:tcBorders>
            <w:shd w:val="clear" w:color="auto" w:fill="auto"/>
            <w:noWrap/>
            <w:vAlign w:val="bottom"/>
            <w:hideMark/>
          </w:tcPr>
          <w:p w14:paraId="7E0B5DDE"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6E7AE9B7" w14:textId="77777777" w:rsidTr="00C823C1">
        <w:trPr>
          <w:trHeight w:val="300"/>
        </w:trPr>
        <w:tc>
          <w:tcPr>
            <w:tcW w:w="3418" w:type="dxa"/>
            <w:tcBorders>
              <w:top w:val="nil"/>
              <w:left w:val="nil"/>
              <w:bottom w:val="nil"/>
              <w:right w:val="nil"/>
            </w:tcBorders>
            <w:shd w:val="clear" w:color="auto" w:fill="auto"/>
            <w:noWrap/>
            <w:vAlign w:val="bottom"/>
            <w:hideMark/>
          </w:tcPr>
          <w:p w14:paraId="15B7C0CF"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Renal Dysfunction</w:t>
            </w:r>
          </w:p>
        </w:tc>
        <w:tc>
          <w:tcPr>
            <w:tcW w:w="960" w:type="dxa"/>
            <w:tcBorders>
              <w:top w:val="nil"/>
              <w:left w:val="nil"/>
              <w:bottom w:val="nil"/>
              <w:right w:val="nil"/>
            </w:tcBorders>
            <w:shd w:val="clear" w:color="auto" w:fill="auto"/>
            <w:noWrap/>
            <w:vAlign w:val="bottom"/>
            <w:hideMark/>
          </w:tcPr>
          <w:p w14:paraId="456C8018"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26C3B88B" w14:textId="77777777" w:rsidTr="00C823C1">
        <w:trPr>
          <w:trHeight w:val="300"/>
        </w:trPr>
        <w:tc>
          <w:tcPr>
            <w:tcW w:w="3418" w:type="dxa"/>
            <w:tcBorders>
              <w:top w:val="nil"/>
              <w:left w:val="nil"/>
              <w:bottom w:val="nil"/>
              <w:right w:val="nil"/>
            </w:tcBorders>
            <w:shd w:val="clear" w:color="auto" w:fill="auto"/>
            <w:noWrap/>
            <w:vAlign w:val="bottom"/>
            <w:hideMark/>
          </w:tcPr>
          <w:p w14:paraId="7C64F8E1"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Hematologic Dysfunction</w:t>
            </w:r>
          </w:p>
        </w:tc>
        <w:tc>
          <w:tcPr>
            <w:tcW w:w="960" w:type="dxa"/>
            <w:tcBorders>
              <w:top w:val="nil"/>
              <w:left w:val="nil"/>
              <w:bottom w:val="nil"/>
              <w:right w:val="nil"/>
            </w:tcBorders>
            <w:shd w:val="clear" w:color="auto" w:fill="auto"/>
            <w:noWrap/>
            <w:vAlign w:val="bottom"/>
            <w:hideMark/>
          </w:tcPr>
          <w:p w14:paraId="48ACC30D"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1AEFA631" w14:textId="77777777" w:rsidTr="00C823C1">
        <w:trPr>
          <w:trHeight w:val="300"/>
        </w:trPr>
        <w:tc>
          <w:tcPr>
            <w:tcW w:w="3418" w:type="dxa"/>
            <w:tcBorders>
              <w:top w:val="nil"/>
              <w:left w:val="nil"/>
              <w:bottom w:val="nil"/>
              <w:right w:val="nil"/>
            </w:tcBorders>
            <w:shd w:val="clear" w:color="auto" w:fill="auto"/>
            <w:noWrap/>
            <w:vAlign w:val="bottom"/>
            <w:hideMark/>
          </w:tcPr>
          <w:p w14:paraId="3D8B78C6"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Metabolic Dysfunction</w:t>
            </w:r>
          </w:p>
        </w:tc>
        <w:tc>
          <w:tcPr>
            <w:tcW w:w="960" w:type="dxa"/>
            <w:tcBorders>
              <w:top w:val="nil"/>
              <w:left w:val="nil"/>
              <w:bottom w:val="nil"/>
              <w:right w:val="nil"/>
            </w:tcBorders>
            <w:shd w:val="clear" w:color="auto" w:fill="auto"/>
            <w:noWrap/>
            <w:vAlign w:val="bottom"/>
            <w:hideMark/>
          </w:tcPr>
          <w:p w14:paraId="2AA51A53"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42552CB5" w14:textId="77777777" w:rsidTr="00C823C1">
        <w:trPr>
          <w:trHeight w:val="300"/>
        </w:trPr>
        <w:tc>
          <w:tcPr>
            <w:tcW w:w="3418" w:type="dxa"/>
            <w:tcBorders>
              <w:top w:val="nil"/>
              <w:left w:val="nil"/>
              <w:bottom w:val="nil"/>
              <w:right w:val="nil"/>
            </w:tcBorders>
            <w:shd w:val="clear" w:color="auto" w:fill="auto"/>
            <w:noWrap/>
            <w:vAlign w:val="bottom"/>
            <w:hideMark/>
          </w:tcPr>
          <w:p w14:paraId="76C75693"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Neurologic Dysfunction</w:t>
            </w:r>
          </w:p>
        </w:tc>
        <w:tc>
          <w:tcPr>
            <w:tcW w:w="960" w:type="dxa"/>
            <w:tcBorders>
              <w:top w:val="nil"/>
              <w:left w:val="nil"/>
              <w:bottom w:val="nil"/>
              <w:right w:val="nil"/>
            </w:tcBorders>
            <w:shd w:val="clear" w:color="auto" w:fill="auto"/>
            <w:noWrap/>
            <w:vAlign w:val="bottom"/>
            <w:hideMark/>
          </w:tcPr>
          <w:p w14:paraId="58514F1F"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46F2F782" w14:textId="77777777" w:rsidTr="00C823C1">
        <w:trPr>
          <w:trHeight w:val="300"/>
        </w:trPr>
        <w:tc>
          <w:tcPr>
            <w:tcW w:w="3418" w:type="dxa"/>
            <w:tcBorders>
              <w:top w:val="nil"/>
              <w:left w:val="nil"/>
              <w:bottom w:val="nil"/>
              <w:right w:val="nil"/>
            </w:tcBorders>
            <w:shd w:val="clear" w:color="auto" w:fill="auto"/>
            <w:noWrap/>
            <w:vAlign w:val="bottom"/>
            <w:hideMark/>
          </w:tcPr>
          <w:p w14:paraId="58A0EA6D"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Heart Rate</w:t>
            </w:r>
          </w:p>
        </w:tc>
        <w:tc>
          <w:tcPr>
            <w:tcW w:w="960" w:type="dxa"/>
            <w:tcBorders>
              <w:top w:val="nil"/>
              <w:left w:val="nil"/>
              <w:bottom w:val="nil"/>
              <w:right w:val="nil"/>
            </w:tcBorders>
            <w:shd w:val="clear" w:color="auto" w:fill="auto"/>
            <w:noWrap/>
            <w:vAlign w:val="bottom"/>
            <w:hideMark/>
          </w:tcPr>
          <w:p w14:paraId="304E4D29"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162</w:t>
            </w:r>
          </w:p>
        </w:tc>
      </w:tr>
      <w:tr w:rsidR="00C823C1" w:rsidRPr="00C823C1" w14:paraId="008601D1" w14:textId="77777777" w:rsidTr="00C823C1">
        <w:trPr>
          <w:trHeight w:val="300"/>
        </w:trPr>
        <w:tc>
          <w:tcPr>
            <w:tcW w:w="3418" w:type="dxa"/>
            <w:tcBorders>
              <w:top w:val="nil"/>
              <w:left w:val="nil"/>
              <w:bottom w:val="nil"/>
              <w:right w:val="nil"/>
            </w:tcBorders>
            <w:shd w:val="clear" w:color="auto" w:fill="auto"/>
            <w:noWrap/>
            <w:vAlign w:val="bottom"/>
            <w:hideMark/>
          </w:tcPr>
          <w:p w14:paraId="720E195B"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Heart Rate</w:t>
            </w:r>
          </w:p>
        </w:tc>
        <w:tc>
          <w:tcPr>
            <w:tcW w:w="960" w:type="dxa"/>
            <w:tcBorders>
              <w:top w:val="nil"/>
              <w:left w:val="nil"/>
              <w:bottom w:val="nil"/>
              <w:right w:val="nil"/>
            </w:tcBorders>
            <w:shd w:val="clear" w:color="auto" w:fill="auto"/>
            <w:noWrap/>
            <w:vAlign w:val="bottom"/>
            <w:hideMark/>
          </w:tcPr>
          <w:p w14:paraId="21EF9DD0"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132</w:t>
            </w:r>
          </w:p>
        </w:tc>
      </w:tr>
      <w:tr w:rsidR="00C823C1" w:rsidRPr="00C823C1" w14:paraId="1CDC650D" w14:textId="77777777" w:rsidTr="00C823C1">
        <w:trPr>
          <w:trHeight w:val="300"/>
        </w:trPr>
        <w:tc>
          <w:tcPr>
            <w:tcW w:w="3418" w:type="dxa"/>
            <w:tcBorders>
              <w:top w:val="nil"/>
              <w:left w:val="nil"/>
              <w:bottom w:val="nil"/>
              <w:right w:val="nil"/>
            </w:tcBorders>
            <w:shd w:val="clear" w:color="auto" w:fill="auto"/>
            <w:noWrap/>
            <w:vAlign w:val="bottom"/>
            <w:hideMark/>
          </w:tcPr>
          <w:p w14:paraId="30006CD1"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Heart Rate</w:t>
            </w:r>
          </w:p>
        </w:tc>
        <w:tc>
          <w:tcPr>
            <w:tcW w:w="960" w:type="dxa"/>
            <w:tcBorders>
              <w:top w:val="nil"/>
              <w:left w:val="nil"/>
              <w:bottom w:val="nil"/>
              <w:right w:val="nil"/>
            </w:tcBorders>
            <w:shd w:val="clear" w:color="auto" w:fill="auto"/>
            <w:noWrap/>
            <w:vAlign w:val="bottom"/>
            <w:hideMark/>
          </w:tcPr>
          <w:p w14:paraId="1B5B691E"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12730</w:t>
            </w:r>
          </w:p>
        </w:tc>
      </w:tr>
      <w:tr w:rsidR="00C823C1" w:rsidRPr="00C823C1" w14:paraId="28C51D72" w14:textId="77777777" w:rsidTr="00C823C1">
        <w:trPr>
          <w:trHeight w:val="300"/>
        </w:trPr>
        <w:tc>
          <w:tcPr>
            <w:tcW w:w="3418" w:type="dxa"/>
            <w:tcBorders>
              <w:top w:val="nil"/>
              <w:left w:val="nil"/>
              <w:bottom w:val="nil"/>
              <w:right w:val="nil"/>
            </w:tcBorders>
            <w:shd w:val="clear" w:color="auto" w:fill="auto"/>
            <w:noWrap/>
            <w:vAlign w:val="bottom"/>
            <w:hideMark/>
          </w:tcPr>
          <w:p w14:paraId="4E1D67F2"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MAP</w:t>
            </w:r>
          </w:p>
        </w:tc>
        <w:tc>
          <w:tcPr>
            <w:tcW w:w="960" w:type="dxa"/>
            <w:tcBorders>
              <w:top w:val="nil"/>
              <w:left w:val="nil"/>
              <w:bottom w:val="nil"/>
              <w:right w:val="nil"/>
            </w:tcBorders>
            <w:shd w:val="clear" w:color="auto" w:fill="auto"/>
            <w:noWrap/>
            <w:vAlign w:val="bottom"/>
            <w:hideMark/>
          </w:tcPr>
          <w:p w14:paraId="5929844B"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426</w:t>
            </w:r>
          </w:p>
        </w:tc>
      </w:tr>
      <w:tr w:rsidR="00C823C1" w:rsidRPr="00C823C1" w14:paraId="65DA64B5" w14:textId="77777777" w:rsidTr="00C823C1">
        <w:trPr>
          <w:trHeight w:val="300"/>
        </w:trPr>
        <w:tc>
          <w:tcPr>
            <w:tcW w:w="3418" w:type="dxa"/>
            <w:tcBorders>
              <w:top w:val="nil"/>
              <w:left w:val="nil"/>
              <w:bottom w:val="nil"/>
              <w:right w:val="nil"/>
            </w:tcBorders>
            <w:shd w:val="clear" w:color="auto" w:fill="auto"/>
            <w:noWrap/>
            <w:vAlign w:val="bottom"/>
            <w:hideMark/>
          </w:tcPr>
          <w:p w14:paraId="2D075CFB"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MAP</w:t>
            </w:r>
          </w:p>
        </w:tc>
        <w:tc>
          <w:tcPr>
            <w:tcW w:w="960" w:type="dxa"/>
            <w:tcBorders>
              <w:top w:val="nil"/>
              <w:left w:val="nil"/>
              <w:bottom w:val="nil"/>
              <w:right w:val="nil"/>
            </w:tcBorders>
            <w:shd w:val="clear" w:color="auto" w:fill="auto"/>
            <w:noWrap/>
            <w:vAlign w:val="bottom"/>
            <w:hideMark/>
          </w:tcPr>
          <w:p w14:paraId="0E86D65D"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258</w:t>
            </w:r>
          </w:p>
        </w:tc>
      </w:tr>
      <w:tr w:rsidR="00C823C1" w:rsidRPr="00C823C1" w14:paraId="555CE33C" w14:textId="77777777" w:rsidTr="00C823C1">
        <w:trPr>
          <w:trHeight w:val="300"/>
        </w:trPr>
        <w:tc>
          <w:tcPr>
            <w:tcW w:w="3418" w:type="dxa"/>
            <w:tcBorders>
              <w:top w:val="nil"/>
              <w:left w:val="nil"/>
              <w:bottom w:val="nil"/>
              <w:right w:val="nil"/>
            </w:tcBorders>
            <w:shd w:val="clear" w:color="auto" w:fill="auto"/>
            <w:noWrap/>
            <w:vAlign w:val="bottom"/>
            <w:hideMark/>
          </w:tcPr>
          <w:p w14:paraId="06565311"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MAP</w:t>
            </w:r>
          </w:p>
        </w:tc>
        <w:tc>
          <w:tcPr>
            <w:tcW w:w="960" w:type="dxa"/>
            <w:tcBorders>
              <w:top w:val="nil"/>
              <w:left w:val="nil"/>
              <w:bottom w:val="nil"/>
              <w:right w:val="nil"/>
            </w:tcBorders>
            <w:shd w:val="clear" w:color="auto" w:fill="auto"/>
            <w:noWrap/>
            <w:vAlign w:val="bottom"/>
            <w:hideMark/>
          </w:tcPr>
          <w:p w14:paraId="38BD6873"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14561</w:t>
            </w:r>
          </w:p>
        </w:tc>
      </w:tr>
      <w:tr w:rsidR="00C823C1" w:rsidRPr="00C823C1" w14:paraId="16B67EE5" w14:textId="77777777" w:rsidTr="00C823C1">
        <w:trPr>
          <w:trHeight w:val="300"/>
        </w:trPr>
        <w:tc>
          <w:tcPr>
            <w:tcW w:w="3418" w:type="dxa"/>
            <w:tcBorders>
              <w:top w:val="nil"/>
              <w:left w:val="nil"/>
              <w:bottom w:val="nil"/>
              <w:right w:val="nil"/>
            </w:tcBorders>
            <w:shd w:val="clear" w:color="auto" w:fill="auto"/>
            <w:noWrap/>
            <w:vAlign w:val="bottom"/>
            <w:hideMark/>
          </w:tcPr>
          <w:p w14:paraId="67865E5E"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Systolic Pressure</w:t>
            </w:r>
          </w:p>
        </w:tc>
        <w:tc>
          <w:tcPr>
            <w:tcW w:w="960" w:type="dxa"/>
            <w:tcBorders>
              <w:top w:val="nil"/>
              <w:left w:val="nil"/>
              <w:bottom w:val="nil"/>
              <w:right w:val="nil"/>
            </w:tcBorders>
            <w:shd w:val="clear" w:color="auto" w:fill="auto"/>
            <w:noWrap/>
            <w:vAlign w:val="bottom"/>
            <w:hideMark/>
          </w:tcPr>
          <w:p w14:paraId="28DF39BB"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205</w:t>
            </w:r>
          </w:p>
        </w:tc>
      </w:tr>
      <w:tr w:rsidR="00C823C1" w:rsidRPr="00C823C1" w14:paraId="101F5856" w14:textId="77777777" w:rsidTr="00C823C1">
        <w:trPr>
          <w:trHeight w:val="300"/>
        </w:trPr>
        <w:tc>
          <w:tcPr>
            <w:tcW w:w="3418" w:type="dxa"/>
            <w:tcBorders>
              <w:top w:val="nil"/>
              <w:left w:val="nil"/>
              <w:bottom w:val="nil"/>
              <w:right w:val="nil"/>
            </w:tcBorders>
            <w:shd w:val="clear" w:color="auto" w:fill="auto"/>
            <w:noWrap/>
            <w:vAlign w:val="bottom"/>
            <w:hideMark/>
          </w:tcPr>
          <w:p w14:paraId="722EE75D"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Systolic Pressure</w:t>
            </w:r>
          </w:p>
        </w:tc>
        <w:tc>
          <w:tcPr>
            <w:tcW w:w="960" w:type="dxa"/>
            <w:tcBorders>
              <w:top w:val="nil"/>
              <w:left w:val="nil"/>
              <w:bottom w:val="nil"/>
              <w:right w:val="nil"/>
            </w:tcBorders>
            <w:shd w:val="clear" w:color="auto" w:fill="auto"/>
            <w:noWrap/>
            <w:vAlign w:val="bottom"/>
            <w:hideMark/>
          </w:tcPr>
          <w:p w14:paraId="0C6EC244"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167</w:t>
            </w:r>
          </w:p>
        </w:tc>
      </w:tr>
      <w:tr w:rsidR="00C823C1" w:rsidRPr="00C823C1" w14:paraId="6F0792AE" w14:textId="77777777" w:rsidTr="00C823C1">
        <w:trPr>
          <w:trHeight w:val="300"/>
        </w:trPr>
        <w:tc>
          <w:tcPr>
            <w:tcW w:w="3418" w:type="dxa"/>
            <w:tcBorders>
              <w:top w:val="nil"/>
              <w:left w:val="nil"/>
              <w:bottom w:val="nil"/>
              <w:right w:val="nil"/>
            </w:tcBorders>
            <w:shd w:val="clear" w:color="auto" w:fill="auto"/>
            <w:noWrap/>
            <w:vAlign w:val="bottom"/>
            <w:hideMark/>
          </w:tcPr>
          <w:p w14:paraId="1D8CA679"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Systolic Pressure</w:t>
            </w:r>
          </w:p>
        </w:tc>
        <w:tc>
          <w:tcPr>
            <w:tcW w:w="960" w:type="dxa"/>
            <w:tcBorders>
              <w:top w:val="nil"/>
              <w:left w:val="nil"/>
              <w:bottom w:val="nil"/>
              <w:right w:val="nil"/>
            </w:tcBorders>
            <w:shd w:val="clear" w:color="auto" w:fill="auto"/>
            <w:noWrap/>
            <w:vAlign w:val="bottom"/>
            <w:hideMark/>
          </w:tcPr>
          <w:p w14:paraId="37DB3185"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13300</w:t>
            </w:r>
          </w:p>
        </w:tc>
      </w:tr>
      <w:tr w:rsidR="00C823C1" w:rsidRPr="00C823C1" w14:paraId="50FEEE8F" w14:textId="77777777" w:rsidTr="00C823C1">
        <w:trPr>
          <w:trHeight w:val="300"/>
        </w:trPr>
        <w:tc>
          <w:tcPr>
            <w:tcW w:w="3418" w:type="dxa"/>
            <w:tcBorders>
              <w:top w:val="nil"/>
              <w:left w:val="nil"/>
              <w:bottom w:val="nil"/>
              <w:right w:val="nil"/>
            </w:tcBorders>
            <w:shd w:val="clear" w:color="auto" w:fill="auto"/>
            <w:noWrap/>
            <w:vAlign w:val="bottom"/>
            <w:hideMark/>
          </w:tcPr>
          <w:p w14:paraId="10931579"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lastRenderedPageBreak/>
              <w:t>Max Diastolic Pressure</w:t>
            </w:r>
          </w:p>
        </w:tc>
        <w:tc>
          <w:tcPr>
            <w:tcW w:w="960" w:type="dxa"/>
            <w:tcBorders>
              <w:top w:val="nil"/>
              <w:left w:val="nil"/>
              <w:bottom w:val="nil"/>
              <w:right w:val="nil"/>
            </w:tcBorders>
            <w:shd w:val="clear" w:color="auto" w:fill="auto"/>
            <w:noWrap/>
            <w:vAlign w:val="bottom"/>
            <w:hideMark/>
          </w:tcPr>
          <w:p w14:paraId="75AB8AF6"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179</w:t>
            </w:r>
          </w:p>
        </w:tc>
      </w:tr>
      <w:tr w:rsidR="00C823C1" w:rsidRPr="00C823C1" w14:paraId="337D2B6D" w14:textId="77777777" w:rsidTr="00C823C1">
        <w:trPr>
          <w:trHeight w:val="300"/>
        </w:trPr>
        <w:tc>
          <w:tcPr>
            <w:tcW w:w="3418" w:type="dxa"/>
            <w:tcBorders>
              <w:top w:val="nil"/>
              <w:left w:val="nil"/>
              <w:bottom w:val="nil"/>
              <w:right w:val="nil"/>
            </w:tcBorders>
            <w:shd w:val="clear" w:color="auto" w:fill="auto"/>
            <w:noWrap/>
            <w:vAlign w:val="bottom"/>
            <w:hideMark/>
          </w:tcPr>
          <w:p w14:paraId="5F12D311"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Diastolic Pressure</w:t>
            </w:r>
          </w:p>
        </w:tc>
        <w:tc>
          <w:tcPr>
            <w:tcW w:w="960" w:type="dxa"/>
            <w:tcBorders>
              <w:top w:val="nil"/>
              <w:left w:val="nil"/>
              <w:bottom w:val="nil"/>
              <w:right w:val="nil"/>
            </w:tcBorders>
            <w:shd w:val="clear" w:color="auto" w:fill="auto"/>
            <w:noWrap/>
            <w:vAlign w:val="bottom"/>
            <w:hideMark/>
          </w:tcPr>
          <w:p w14:paraId="70381B53"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92</w:t>
            </w:r>
          </w:p>
        </w:tc>
      </w:tr>
      <w:tr w:rsidR="00C823C1" w:rsidRPr="00C823C1" w14:paraId="2E1AA455" w14:textId="77777777" w:rsidTr="00C823C1">
        <w:trPr>
          <w:trHeight w:val="300"/>
        </w:trPr>
        <w:tc>
          <w:tcPr>
            <w:tcW w:w="3418" w:type="dxa"/>
            <w:tcBorders>
              <w:top w:val="nil"/>
              <w:left w:val="nil"/>
              <w:bottom w:val="nil"/>
              <w:right w:val="nil"/>
            </w:tcBorders>
            <w:shd w:val="clear" w:color="auto" w:fill="auto"/>
            <w:noWrap/>
            <w:vAlign w:val="bottom"/>
            <w:hideMark/>
          </w:tcPr>
          <w:p w14:paraId="63F7BA34"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Diastolic Pressure</w:t>
            </w:r>
          </w:p>
        </w:tc>
        <w:tc>
          <w:tcPr>
            <w:tcW w:w="960" w:type="dxa"/>
            <w:tcBorders>
              <w:top w:val="nil"/>
              <w:left w:val="nil"/>
              <w:bottom w:val="nil"/>
              <w:right w:val="nil"/>
            </w:tcBorders>
            <w:shd w:val="clear" w:color="auto" w:fill="auto"/>
            <w:noWrap/>
            <w:vAlign w:val="bottom"/>
            <w:hideMark/>
          </w:tcPr>
          <w:p w14:paraId="31AF5347"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11778</w:t>
            </w:r>
          </w:p>
        </w:tc>
      </w:tr>
      <w:tr w:rsidR="00C823C1" w:rsidRPr="00C823C1" w14:paraId="49A5C1F4" w14:textId="77777777" w:rsidTr="00C823C1">
        <w:trPr>
          <w:trHeight w:val="300"/>
        </w:trPr>
        <w:tc>
          <w:tcPr>
            <w:tcW w:w="3418" w:type="dxa"/>
            <w:tcBorders>
              <w:top w:val="nil"/>
              <w:left w:val="nil"/>
              <w:bottom w:val="nil"/>
              <w:right w:val="nil"/>
            </w:tcBorders>
            <w:shd w:val="clear" w:color="auto" w:fill="auto"/>
            <w:noWrap/>
            <w:vAlign w:val="bottom"/>
            <w:hideMark/>
          </w:tcPr>
          <w:p w14:paraId="4F1F2D0A"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Temperature</w:t>
            </w:r>
          </w:p>
        </w:tc>
        <w:tc>
          <w:tcPr>
            <w:tcW w:w="960" w:type="dxa"/>
            <w:tcBorders>
              <w:top w:val="nil"/>
              <w:left w:val="nil"/>
              <w:bottom w:val="nil"/>
              <w:right w:val="nil"/>
            </w:tcBorders>
            <w:shd w:val="clear" w:color="auto" w:fill="auto"/>
            <w:noWrap/>
            <w:vAlign w:val="bottom"/>
            <w:hideMark/>
          </w:tcPr>
          <w:p w14:paraId="7A0FC281"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334</w:t>
            </w:r>
          </w:p>
        </w:tc>
      </w:tr>
      <w:tr w:rsidR="00C823C1" w:rsidRPr="00C823C1" w14:paraId="0607BB9A" w14:textId="77777777" w:rsidTr="00C823C1">
        <w:trPr>
          <w:trHeight w:val="300"/>
        </w:trPr>
        <w:tc>
          <w:tcPr>
            <w:tcW w:w="3418" w:type="dxa"/>
            <w:tcBorders>
              <w:top w:val="nil"/>
              <w:left w:val="nil"/>
              <w:bottom w:val="nil"/>
              <w:right w:val="nil"/>
            </w:tcBorders>
            <w:shd w:val="clear" w:color="auto" w:fill="auto"/>
            <w:noWrap/>
            <w:vAlign w:val="bottom"/>
            <w:hideMark/>
          </w:tcPr>
          <w:p w14:paraId="770E877A"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Temperature</w:t>
            </w:r>
          </w:p>
        </w:tc>
        <w:tc>
          <w:tcPr>
            <w:tcW w:w="960" w:type="dxa"/>
            <w:tcBorders>
              <w:top w:val="nil"/>
              <w:left w:val="nil"/>
              <w:bottom w:val="nil"/>
              <w:right w:val="nil"/>
            </w:tcBorders>
            <w:shd w:val="clear" w:color="auto" w:fill="auto"/>
            <w:noWrap/>
            <w:vAlign w:val="bottom"/>
            <w:hideMark/>
          </w:tcPr>
          <w:p w14:paraId="03704B5C"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369</w:t>
            </w:r>
          </w:p>
        </w:tc>
      </w:tr>
      <w:tr w:rsidR="00C823C1" w:rsidRPr="00C823C1" w14:paraId="1880565C" w14:textId="77777777" w:rsidTr="00C823C1">
        <w:trPr>
          <w:trHeight w:val="300"/>
        </w:trPr>
        <w:tc>
          <w:tcPr>
            <w:tcW w:w="3418" w:type="dxa"/>
            <w:tcBorders>
              <w:top w:val="nil"/>
              <w:left w:val="nil"/>
              <w:bottom w:val="nil"/>
              <w:right w:val="nil"/>
            </w:tcBorders>
            <w:shd w:val="clear" w:color="auto" w:fill="auto"/>
            <w:noWrap/>
            <w:vAlign w:val="bottom"/>
            <w:hideMark/>
          </w:tcPr>
          <w:p w14:paraId="71B4B8BE"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Temperature</w:t>
            </w:r>
          </w:p>
        </w:tc>
        <w:tc>
          <w:tcPr>
            <w:tcW w:w="960" w:type="dxa"/>
            <w:tcBorders>
              <w:top w:val="nil"/>
              <w:left w:val="nil"/>
              <w:bottom w:val="nil"/>
              <w:right w:val="nil"/>
            </w:tcBorders>
            <w:shd w:val="clear" w:color="auto" w:fill="auto"/>
            <w:noWrap/>
            <w:vAlign w:val="bottom"/>
            <w:hideMark/>
          </w:tcPr>
          <w:p w14:paraId="3D203AE6"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11507</w:t>
            </w:r>
          </w:p>
        </w:tc>
      </w:tr>
      <w:tr w:rsidR="00C823C1" w:rsidRPr="00C823C1" w14:paraId="08B6914C" w14:textId="77777777" w:rsidTr="00C823C1">
        <w:trPr>
          <w:trHeight w:val="300"/>
        </w:trPr>
        <w:tc>
          <w:tcPr>
            <w:tcW w:w="3418" w:type="dxa"/>
            <w:tcBorders>
              <w:top w:val="nil"/>
              <w:left w:val="nil"/>
              <w:bottom w:val="nil"/>
              <w:right w:val="nil"/>
            </w:tcBorders>
            <w:shd w:val="clear" w:color="auto" w:fill="auto"/>
            <w:noWrap/>
            <w:vAlign w:val="bottom"/>
            <w:hideMark/>
          </w:tcPr>
          <w:p w14:paraId="0E7DC1DF"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Lactate</w:t>
            </w:r>
          </w:p>
        </w:tc>
        <w:tc>
          <w:tcPr>
            <w:tcW w:w="960" w:type="dxa"/>
            <w:tcBorders>
              <w:top w:val="nil"/>
              <w:left w:val="nil"/>
              <w:bottom w:val="nil"/>
              <w:right w:val="nil"/>
            </w:tcBorders>
            <w:shd w:val="clear" w:color="auto" w:fill="auto"/>
            <w:noWrap/>
            <w:vAlign w:val="bottom"/>
            <w:hideMark/>
          </w:tcPr>
          <w:p w14:paraId="09832F34"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239</w:t>
            </w:r>
          </w:p>
        </w:tc>
      </w:tr>
      <w:tr w:rsidR="00C823C1" w:rsidRPr="00C823C1" w14:paraId="587D323B" w14:textId="77777777" w:rsidTr="00C823C1">
        <w:trPr>
          <w:trHeight w:val="300"/>
        </w:trPr>
        <w:tc>
          <w:tcPr>
            <w:tcW w:w="3418" w:type="dxa"/>
            <w:tcBorders>
              <w:top w:val="nil"/>
              <w:left w:val="nil"/>
              <w:bottom w:val="nil"/>
              <w:right w:val="nil"/>
            </w:tcBorders>
            <w:shd w:val="clear" w:color="auto" w:fill="auto"/>
            <w:noWrap/>
            <w:vAlign w:val="bottom"/>
            <w:hideMark/>
          </w:tcPr>
          <w:p w14:paraId="5EF0B4F3"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Lactate</w:t>
            </w:r>
          </w:p>
        </w:tc>
        <w:tc>
          <w:tcPr>
            <w:tcW w:w="960" w:type="dxa"/>
            <w:tcBorders>
              <w:top w:val="nil"/>
              <w:left w:val="nil"/>
              <w:bottom w:val="nil"/>
              <w:right w:val="nil"/>
            </w:tcBorders>
            <w:shd w:val="clear" w:color="auto" w:fill="auto"/>
            <w:noWrap/>
            <w:vAlign w:val="bottom"/>
            <w:hideMark/>
          </w:tcPr>
          <w:p w14:paraId="535AABC9"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182</w:t>
            </w:r>
          </w:p>
        </w:tc>
      </w:tr>
      <w:tr w:rsidR="00C823C1" w:rsidRPr="00C823C1" w14:paraId="4E84DA45" w14:textId="77777777" w:rsidTr="00C823C1">
        <w:trPr>
          <w:trHeight w:val="300"/>
        </w:trPr>
        <w:tc>
          <w:tcPr>
            <w:tcW w:w="3418" w:type="dxa"/>
            <w:tcBorders>
              <w:top w:val="nil"/>
              <w:left w:val="nil"/>
              <w:bottom w:val="nil"/>
              <w:right w:val="nil"/>
            </w:tcBorders>
            <w:shd w:val="clear" w:color="auto" w:fill="auto"/>
            <w:noWrap/>
            <w:vAlign w:val="bottom"/>
            <w:hideMark/>
          </w:tcPr>
          <w:p w14:paraId="55FCF712"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Lactate</w:t>
            </w:r>
          </w:p>
        </w:tc>
        <w:tc>
          <w:tcPr>
            <w:tcW w:w="960" w:type="dxa"/>
            <w:tcBorders>
              <w:top w:val="nil"/>
              <w:left w:val="nil"/>
              <w:bottom w:val="nil"/>
              <w:right w:val="nil"/>
            </w:tcBorders>
            <w:shd w:val="clear" w:color="auto" w:fill="auto"/>
            <w:noWrap/>
            <w:vAlign w:val="bottom"/>
            <w:hideMark/>
          </w:tcPr>
          <w:p w14:paraId="649F4E1F"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946</w:t>
            </w:r>
          </w:p>
        </w:tc>
      </w:tr>
      <w:tr w:rsidR="00C823C1" w:rsidRPr="00C823C1" w14:paraId="65415319" w14:textId="77777777" w:rsidTr="00C823C1">
        <w:trPr>
          <w:trHeight w:val="300"/>
        </w:trPr>
        <w:tc>
          <w:tcPr>
            <w:tcW w:w="3418" w:type="dxa"/>
            <w:tcBorders>
              <w:top w:val="nil"/>
              <w:left w:val="nil"/>
              <w:bottom w:val="nil"/>
              <w:right w:val="nil"/>
            </w:tcBorders>
            <w:shd w:val="clear" w:color="auto" w:fill="auto"/>
            <w:noWrap/>
            <w:vAlign w:val="bottom"/>
            <w:hideMark/>
          </w:tcPr>
          <w:p w14:paraId="59B66F31"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pH</w:t>
            </w:r>
          </w:p>
        </w:tc>
        <w:tc>
          <w:tcPr>
            <w:tcW w:w="960" w:type="dxa"/>
            <w:tcBorders>
              <w:top w:val="nil"/>
              <w:left w:val="nil"/>
              <w:bottom w:val="nil"/>
              <w:right w:val="nil"/>
            </w:tcBorders>
            <w:shd w:val="clear" w:color="auto" w:fill="auto"/>
            <w:noWrap/>
            <w:vAlign w:val="bottom"/>
            <w:hideMark/>
          </w:tcPr>
          <w:p w14:paraId="46D49ABE"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89</w:t>
            </w:r>
          </w:p>
        </w:tc>
      </w:tr>
      <w:tr w:rsidR="00C823C1" w:rsidRPr="00C823C1" w14:paraId="5F0AC271" w14:textId="77777777" w:rsidTr="00C823C1">
        <w:trPr>
          <w:trHeight w:val="300"/>
        </w:trPr>
        <w:tc>
          <w:tcPr>
            <w:tcW w:w="3418" w:type="dxa"/>
            <w:tcBorders>
              <w:top w:val="nil"/>
              <w:left w:val="nil"/>
              <w:bottom w:val="nil"/>
              <w:right w:val="nil"/>
            </w:tcBorders>
            <w:shd w:val="clear" w:color="auto" w:fill="auto"/>
            <w:noWrap/>
            <w:vAlign w:val="bottom"/>
            <w:hideMark/>
          </w:tcPr>
          <w:p w14:paraId="161DCB63"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pH</w:t>
            </w:r>
          </w:p>
        </w:tc>
        <w:tc>
          <w:tcPr>
            <w:tcW w:w="960" w:type="dxa"/>
            <w:tcBorders>
              <w:top w:val="nil"/>
              <w:left w:val="nil"/>
              <w:bottom w:val="nil"/>
              <w:right w:val="nil"/>
            </w:tcBorders>
            <w:shd w:val="clear" w:color="auto" w:fill="auto"/>
            <w:noWrap/>
            <w:vAlign w:val="bottom"/>
            <w:hideMark/>
          </w:tcPr>
          <w:p w14:paraId="10105E9F"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95</w:t>
            </w:r>
          </w:p>
        </w:tc>
      </w:tr>
      <w:tr w:rsidR="00C823C1" w:rsidRPr="00C823C1" w14:paraId="535DEF2C" w14:textId="77777777" w:rsidTr="00C823C1">
        <w:trPr>
          <w:trHeight w:val="300"/>
        </w:trPr>
        <w:tc>
          <w:tcPr>
            <w:tcW w:w="3418" w:type="dxa"/>
            <w:tcBorders>
              <w:top w:val="nil"/>
              <w:left w:val="nil"/>
              <w:bottom w:val="nil"/>
              <w:right w:val="nil"/>
            </w:tcBorders>
            <w:shd w:val="clear" w:color="auto" w:fill="auto"/>
            <w:noWrap/>
            <w:vAlign w:val="bottom"/>
            <w:hideMark/>
          </w:tcPr>
          <w:p w14:paraId="3AD24A3C"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pH</w:t>
            </w:r>
          </w:p>
        </w:tc>
        <w:tc>
          <w:tcPr>
            <w:tcW w:w="960" w:type="dxa"/>
            <w:tcBorders>
              <w:top w:val="nil"/>
              <w:left w:val="nil"/>
              <w:bottom w:val="nil"/>
              <w:right w:val="nil"/>
            </w:tcBorders>
            <w:shd w:val="clear" w:color="auto" w:fill="auto"/>
            <w:noWrap/>
            <w:vAlign w:val="bottom"/>
            <w:hideMark/>
          </w:tcPr>
          <w:p w14:paraId="3076A9D4"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78</w:t>
            </w:r>
          </w:p>
        </w:tc>
      </w:tr>
      <w:tr w:rsidR="00C823C1" w:rsidRPr="00C823C1" w14:paraId="4D40EEEA" w14:textId="77777777" w:rsidTr="00C823C1">
        <w:trPr>
          <w:trHeight w:val="300"/>
        </w:trPr>
        <w:tc>
          <w:tcPr>
            <w:tcW w:w="3418" w:type="dxa"/>
            <w:tcBorders>
              <w:top w:val="nil"/>
              <w:left w:val="nil"/>
              <w:bottom w:val="nil"/>
              <w:right w:val="nil"/>
            </w:tcBorders>
            <w:shd w:val="clear" w:color="auto" w:fill="auto"/>
            <w:noWrap/>
            <w:vAlign w:val="bottom"/>
            <w:hideMark/>
          </w:tcPr>
          <w:p w14:paraId="55AD5DEC"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Glucose</w:t>
            </w:r>
          </w:p>
        </w:tc>
        <w:tc>
          <w:tcPr>
            <w:tcW w:w="960" w:type="dxa"/>
            <w:tcBorders>
              <w:top w:val="nil"/>
              <w:left w:val="nil"/>
              <w:bottom w:val="nil"/>
              <w:right w:val="nil"/>
            </w:tcBorders>
            <w:shd w:val="clear" w:color="auto" w:fill="auto"/>
            <w:noWrap/>
            <w:vAlign w:val="bottom"/>
            <w:hideMark/>
          </w:tcPr>
          <w:p w14:paraId="76F918FF"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573</w:t>
            </w:r>
          </w:p>
        </w:tc>
      </w:tr>
      <w:tr w:rsidR="00C823C1" w:rsidRPr="00C823C1" w14:paraId="058B2E02" w14:textId="77777777" w:rsidTr="00C823C1">
        <w:trPr>
          <w:trHeight w:val="300"/>
        </w:trPr>
        <w:tc>
          <w:tcPr>
            <w:tcW w:w="3418" w:type="dxa"/>
            <w:tcBorders>
              <w:top w:val="nil"/>
              <w:left w:val="nil"/>
              <w:bottom w:val="nil"/>
              <w:right w:val="nil"/>
            </w:tcBorders>
            <w:shd w:val="clear" w:color="auto" w:fill="auto"/>
            <w:noWrap/>
            <w:vAlign w:val="bottom"/>
            <w:hideMark/>
          </w:tcPr>
          <w:p w14:paraId="4F1A5FA6"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Glucose</w:t>
            </w:r>
          </w:p>
        </w:tc>
        <w:tc>
          <w:tcPr>
            <w:tcW w:w="960" w:type="dxa"/>
            <w:tcBorders>
              <w:top w:val="nil"/>
              <w:left w:val="nil"/>
              <w:bottom w:val="nil"/>
              <w:right w:val="nil"/>
            </w:tcBorders>
            <w:shd w:val="clear" w:color="auto" w:fill="auto"/>
            <w:noWrap/>
            <w:vAlign w:val="bottom"/>
            <w:hideMark/>
          </w:tcPr>
          <w:p w14:paraId="41D43893"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332</w:t>
            </w:r>
          </w:p>
        </w:tc>
      </w:tr>
      <w:tr w:rsidR="00C823C1" w:rsidRPr="00C823C1" w14:paraId="5E00CB65" w14:textId="77777777" w:rsidTr="00C823C1">
        <w:trPr>
          <w:trHeight w:val="300"/>
        </w:trPr>
        <w:tc>
          <w:tcPr>
            <w:tcW w:w="3418" w:type="dxa"/>
            <w:tcBorders>
              <w:top w:val="nil"/>
              <w:left w:val="nil"/>
              <w:bottom w:val="nil"/>
              <w:right w:val="nil"/>
            </w:tcBorders>
            <w:shd w:val="clear" w:color="auto" w:fill="auto"/>
            <w:noWrap/>
            <w:vAlign w:val="bottom"/>
            <w:hideMark/>
          </w:tcPr>
          <w:p w14:paraId="4770A498"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Glucose</w:t>
            </w:r>
          </w:p>
        </w:tc>
        <w:tc>
          <w:tcPr>
            <w:tcW w:w="960" w:type="dxa"/>
            <w:tcBorders>
              <w:top w:val="nil"/>
              <w:left w:val="nil"/>
              <w:bottom w:val="nil"/>
              <w:right w:val="nil"/>
            </w:tcBorders>
            <w:shd w:val="clear" w:color="auto" w:fill="auto"/>
            <w:noWrap/>
            <w:vAlign w:val="bottom"/>
            <w:hideMark/>
          </w:tcPr>
          <w:p w14:paraId="476738F4"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4984</w:t>
            </w:r>
          </w:p>
        </w:tc>
      </w:tr>
      <w:tr w:rsidR="00C823C1" w:rsidRPr="00C823C1" w14:paraId="5BFB6821" w14:textId="77777777" w:rsidTr="00C823C1">
        <w:trPr>
          <w:trHeight w:val="300"/>
        </w:trPr>
        <w:tc>
          <w:tcPr>
            <w:tcW w:w="3418" w:type="dxa"/>
            <w:tcBorders>
              <w:top w:val="nil"/>
              <w:left w:val="nil"/>
              <w:bottom w:val="nil"/>
              <w:right w:val="nil"/>
            </w:tcBorders>
            <w:shd w:val="clear" w:color="auto" w:fill="auto"/>
            <w:noWrap/>
            <w:vAlign w:val="bottom"/>
            <w:hideMark/>
          </w:tcPr>
          <w:p w14:paraId="5F87CAF7"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WBC</w:t>
            </w:r>
          </w:p>
        </w:tc>
        <w:tc>
          <w:tcPr>
            <w:tcW w:w="960" w:type="dxa"/>
            <w:tcBorders>
              <w:top w:val="nil"/>
              <w:left w:val="nil"/>
              <w:bottom w:val="nil"/>
              <w:right w:val="nil"/>
            </w:tcBorders>
            <w:shd w:val="clear" w:color="auto" w:fill="auto"/>
            <w:noWrap/>
            <w:vAlign w:val="bottom"/>
            <w:hideMark/>
          </w:tcPr>
          <w:p w14:paraId="7782476F"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553</w:t>
            </w:r>
          </w:p>
        </w:tc>
      </w:tr>
      <w:tr w:rsidR="00C823C1" w:rsidRPr="00C823C1" w14:paraId="2ABCB288" w14:textId="77777777" w:rsidTr="00C823C1">
        <w:trPr>
          <w:trHeight w:val="300"/>
        </w:trPr>
        <w:tc>
          <w:tcPr>
            <w:tcW w:w="3418" w:type="dxa"/>
            <w:tcBorders>
              <w:top w:val="nil"/>
              <w:left w:val="nil"/>
              <w:bottom w:val="nil"/>
              <w:right w:val="nil"/>
            </w:tcBorders>
            <w:shd w:val="clear" w:color="auto" w:fill="auto"/>
            <w:noWrap/>
            <w:vAlign w:val="bottom"/>
            <w:hideMark/>
          </w:tcPr>
          <w:p w14:paraId="56D6AF1A"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WBC</w:t>
            </w:r>
          </w:p>
        </w:tc>
        <w:tc>
          <w:tcPr>
            <w:tcW w:w="960" w:type="dxa"/>
            <w:tcBorders>
              <w:top w:val="nil"/>
              <w:left w:val="nil"/>
              <w:bottom w:val="nil"/>
              <w:right w:val="nil"/>
            </w:tcBorders>
            <w:shd w:val="clear" w:color="auto" w:fill="auto"/>
            <w:noWrap/>
            <w:vAlign w:val="bottom"/>
            <w:hideMark/>
          </w:tcPr>
          <w:p w14:paraId="05084E9E"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445</w:t>
            </w:r>
          </w:p>
        </w:tc>
      </w:tr>
      <w:tr w:rsidR="00C823C1" w:rsidRPr="00C823C1" w14:paraId="1611A238" w14:textId="77777777" w:rsidTr="00C823C1">
        <w:trPr>
          <w:trHeight w:val="300"/>
        </w:trPr>
        <w:tc>
          <w:tcPr>
            <w:tcW w:w="3418" w:type="dxa"/>
            <w:tcBorders>
              <w:top w:val="nil"/>
              <w:left w:val="nil"/>
              <w:bottom w:val="nil"/>
              <w:right w:val="nil"/>
            </w:tcBorders>
            <w:shd w:val="clear" w:color="auto" w:fill="auto"/>
            <w:noWrap/>
            <w:vAlign w:val="bottom"/>
            <w:hideMark/>
          </w:tcPr>
          <w:p w14:paraId="2419C88D"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WBC</w:t>
            </w:r>
          </w:p>
        </w:tc>
        <w:tc>
          <w:tcPr>
            <w:tcW w:w="960" w:type="dxa"/>
            <w:tcBorders>
              <w:top w:val="nil"/>
              <w:left w:val="nil"/>
              <w:bottom w:val="nil"/>
              <w:right w:val="nil"/>
            </w:tcBorders>
            <w:shd w:val="clear" w:color="auto" w:fill="auto"/>
            <w:noWrap/>
            <w:vAlign w:val="bottom"/>
            <w:hideMark/>
          </w:tcPr>
          <w:p w14:paraId="0C2F8518"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1974</w:t>
            </w:r>
          </w:p>
        </w:tc>
      </w:tr>
      <w:tr w:rsidR="00C823C1" w:rsidRPr="00C823C1" w14:paraId="4C835B29" w14:textId="77777777" w:rsidTr="00C823C1">
        <w:trPr>
          <w:trHeight w:val="300"/>
        </w:trPr>
        <w:tc>
          <w:tcPr>
            <w:tcW w:w="3418" w:type="dxa"/>
            <w:tcBorders>
              <w:top w:val="nil"/>
              <w:left w:val="nil"/>
              <w:bottom w:val="nil"/>
              <w:right w:val="nil"/>
            </w:tcBorders>
            <w:shd w:val="clear" w:color="auto" w:fill="auto"/>
            <w:noWrap/>
            <w:vAlign w:val="bottom"/>
            <w:hideMark/>
          </w:tcPr>
          <w:p w14:paraId="3D88F02C"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BUN</w:t>
            </w:r>
          </w:p>
        </w:tc>
        <w:tc>
          <w:tcPr>
            <w:tcW w:w="960" w:type="dxa"/>
            <w:tcBorders>
              <w:top w:val="nil"/>
              <w:left w:val="nil"/>
              <w:bottom w:val="nil"/>
              <w:right w:val="nil"/>
            </w:tcBorders>
            <w:shd w:val="clear" w:color="auto" w:fill="auto"/>
            <w:noWrap/>
            <w:vAlign w:val="bottom"/>
            <w:hideMark/>
          </w:tcPr>
          <w:p w14:paraId="497299CE"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167</w:t>
            </w:r>
          </w:p>
        </w:tc>
      </w:tr>
      <w:tr w:rsidR="00C823C1" w:rsidRPr="00C823C1" w14:paraId="5CAC4C7A" w14:textId="77777777" w:rsidTr="00C823C1">
        <w:trPr>
          <w:trHeight w:val="300"/>
        </w:trPr>
        <w:tc>
          <w:tcPr>
            <w:tcW w:w="3418" w:type="dxa"/>
            <w:tcBorders>
              <w:top w:val="nil"/>
              <w:left w:val="nil"/>
              <w:bottom w:val="nil"/>
              <w:right w:val="nil"/>
            </w:tcBorders>
            <w:shd w:val="clear" w:color="auto" w:fill="auto"/>
            <w:noWrap/>
            <w:vAlign w:val="bottom"/>
            <w:hideMark/>
          </w:tcPr>
          <w:p w14:paraId="664D203D"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BUN</w:t>
            </w:r>
          </w:p>
        </w:tc>
        <w:tc>
          <w:tcPr>
            <w:tcW w:w="960" w:type="dxa"/>
            <w:tcBorders>
              <w:top w:val="nil"/>
              <w:left w:val="nil"/>
              <w:bottom w:val="nil"/>
              <w:right w:val="nil"/>
            </w:tcBorders>
            <w:shd w:val="clear" w:color="auto" w:fill="auto"/>
            <w:noWrap/>
            <w:vAlign w:val="bottom"/>
            <w:hideMark/>
          </w:tcPr>
          <w:p w14:paraId="37DAB707"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151</w:t>
            </w:r>
          </w:p>
        </w:tc>
      </w:tr>
      <w:tr w:rsidR="00C823C1" w:rsidRPr="00C823C1" w14:paraId="153A49F2" w14:textId="77777777" w:rsidTr="00C823C1">
        <w:trPr>
          <w:trHeight w:val="300"/>
        </w:trPr>
        <w:tc>
          <w:tcPr>
            <w:tcW w:w="3418" w:type="dxa"/>
            <w:tcBorders>
              <w:top w:val="nil"/>
              <w:left w:val="nil"/>
              <w:bottom w:val="nil"/>
              <w:right w:val="nil"/>
            </w:tcBorders>
            <w:shd w:val="clear" w:color="auto" w:fill="auto"/>
            <w:noWrap/>
            <w:vAlign w:val="bottom"/>
            <w:hideMark/>
          </w:tcPr>
          <w:p w14:paraId="58FEC25B"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BUN</w:t>
            </w:r>
          </w:p>
        </w:tc>
        <w:tc>
          <w:tcPr>
            <w:tcW w:w="960" w:type="dxa"/>
            <w:tcBorders>
              <w:top w:val="nil"/>
              <w:left w:val="nil"/>
              <w:bottom w:val="nil"/>
              <w:right w:val="nil"/>
            </w:tcBorders>
            <w:shd w:val="clear" w:color="auto" w:fill="auto"/>
            <w:noWrap/>
            <w:vAlign w:val="bottom"/>
            <w:hideMark/>
          </w:tcPr>
          <w:p w14:paraId="4072F553"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1077</w:t>
            </w:r>
          </w:p>
        </w:tc>
      </w:tr>
      <w:tr w:rsidR="00C823C1" w:rsidRPr="00C823C1" w14:paraId="5414BFCC" w14:textId="77777777" w:rsidTr="00C823C1">
        <w:trPr>
          <w:trHeight w:val="300"/>
        </w:trPr>
        <w:tc>
          <w:tcPr>
            <w:tcW w:w="3418" w:type="dxa"/>
            <w:tcBorders>
              <w:top w:val="nil"/>
              <w:left w:val="nil"/>
              <w:bottom w:val="nil"/>
              <w:right w:val="nil"/>
            </w:tcBorders>
            <w:shd w:val="clear" w:color="auto" w:fill="auto"/>
            <w:noWrap/>
            <w:vAlign w:val="bottom"/>
            <w:hideMark/>
          </w:tcPr>
          <w:p w14:paraId="783385C1"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Creatinine</w:t>
            </w:r>
          </w:p>
        </w:tc>
        <w:tc>
          <w:tcPr>
            <w:tcW w:w="960" w:type="dxa"/>
            <w:tcBorders>
              <w:top w:val="nil"/>
              <w:left w:val="nil"/>
              <w:bottom w:val="nil"/>
              <w:right w:val="nil"/>
            </w:tcBorders>
            <w:shd w:val="clear" w:color="auto" w:fill="auto"/>
            <w:noWrap/>
            <w:vAlign w:val="bottom"/>
            <w:hideMark/>
          </w:tcPr>
          <w:p w14:paraId="6B9F29D5"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144</w:t>
            </w:r>
          </w:p>
        </w:tc>
      </w:tr>
      <w:tr w:rsidR="00C823C1" w:rsidRPr="00C823C1" w14:paraId="2FD8F2FC" w14:textId="77777777" w:rsidTr="00C823C1">
        <w:trPr>
          <w:trHeight w:val="300"/>
        </w:trPr>
        <w:tc>
          <w:tcPr>
            <w:tcW w:w="3418" w:type="dxa"/>
            <w:tcBorders>
              <w:top w:val="nil"/>
              <w:left w:val="nil"/>
              <w:bottom w:val="nil"/>
              <w:right w:val="nil"/>
            </w:tcBorders>
            <w:shd w:val="clear" w:color="auto" w:fill="auto"/>
            <w:noWrap/>
            <w:vAlign w:val="bottom"/>
            <w:hideMark/>
          </w:tcPr>
          <w:p w14:paraId="3B0ED2D8"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Creatinine</w:t>
            </w:r>
          </w:p>
        </w:tc>
        <w:tc>
          <w:tcPr>
            <w:tcW w:w="960" w:type="dxa"/>
            <w:tcBorders>
              <w:top w:val="nil"/>
              <w:left w:val="nil"/>
              <w:bottom w:val="nil"/>
              <w:right w:val="nil"/>
            </w:tcBorders>
            <w:shd w:val="clear" w:color="auto" w:fill="auto"/>
            <w:noWrap/>
            <w:vAlign w:val="bottom"/>
            <w:hideMark/>
          </w:tcPr>
          <w:p w14:paraId="42BB8B39"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123</w:t>
            </w:r>
          </w:p>
        </w:tc>
      </w:tr>
      <w:tr w:rsidR="00C823C1" w:rsidRPr="00C823C1" w14:paraId="7AFB971A" w14:textId="77777777" w:rsidTr="00C823C1">
        <w:trPr>
          <w:trHeight w:val="300"/>
        </w:trPr>
        <w:tc>
          <w:tcPr>
            <w:tcW w:w="3418" w:type="dxa"/>
            <w:tcBorders>
              <w:top w:val="nil"/>
              <w:left w:val="nil"/>
              <w:bottom w:val="nil"/>
              <w:right w:val="nil"/>
            </w:tcBorders>
            <w:shd w:val="clear" w:color="auto" w:fill="auto"/>
            <w:noWrap/>
            <w:vAlign w:val="bottom"/>
            <w:hideMark/>
          </w:tcPr>
          <w:p w14:paraId="30EE68E4"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Creatinine</w:t>
            </w:r>
          </w:p>
        </w:tc>
        <w:tc>
          <w:tcPr>
            <w:tcW w:w="960" w:type="dxa"/>
            <w:tcBorders>
              <w:top w:val="nil"/>
              <w:left w:val="nil"/>
              <w:bottom w:val="nil"/>
              <w:right w:val="nil"/>
            </w:tcBorders>
            <w:shd w:val="clear" w:color="auto" w:fill="auto"/>
            <w:noWrap/>
            <w:vAlign w:val="bottom"/>
            <w:hideMark/>
          </w:tcPr>
          <w:p w14:paraId="453AC746"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606</w:t>
            </w:r>
          </w:p>
        </w:tc>
      </w:tr>
      <w:tr w:rsidR="00C823C1" w:rsidRPr="00C823C1" w14:paraId="6354809B" w14:textId="77777777" w:rsidTr="00C823C1">
        <w:trPr>
          <w:trHeight w:val="300"/>
        </w:trPr>
        <w:tc>
          <w:tcPr>
            <w:tcW w:w="3418" w:type="dxa"/>
            <w:tcBorders>
              <w:top w:val="nil"/>
              <w:left w:val="nil"/>
              <w:bottom w:val="nil"/>
              <w:right w:val="nil"/>
            </w:tcBorders>
            <w:shd w:val="clear" w:color="auto" w:fill="auto"/>
            <w:noWrap/>
            <w:vAlign w:val="bottom"/>
            <w:hideMark/>
          </w:tcPr>
          <w:p w14:paraId="20E0B603"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Max Hemoglobin</w:t>
            </w:r>
          </w:p>
        </w:tc>
        <w:tc>
          <w:tcPr>
            <w:tcW w:w="960" w:type="dxa"/>
            <w:tcBorders>
              <w:top w:val="nil"/>
              <w:left w:val="nil"/>
              <w:bottom w:val="nil"/>
              <w:right w:val="nil"/>
            </w:tcBorders>
            <w:shd w:val="clear" w:color="auto" w:fill="auto"/>
            <w:noWrap/>
            <w:vAlign w:val="bottom"/>
            <w:hideMark/>
          </w:tcPr>
          <w:p w14:paraId="67B3446A"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143</w:t>
            </w:r>
          </w:p>
        </w:tc>
      </w:tr>
      <w:tr w:rsidR="00C823C1" w:rsidRPr="00C823C1" w14:paraId="4FA3F157" w14:textId="77777777" w:rsidTr="00C823C1">
        <w:trPr>
          <w:trHeight w:val="300"/>
        </w:trPr>
        <w:tc>
          <w:tcPr>
            <w:tcW w:w="3418" w:type="dxa"/>
            <w:tcBorders>
              <w:top w:val="nil"/>
              <w:left w:val="nil"/>
              <w:bottom w:val="nil"/>
              <w:right w:val="nil"/>
            </w:tcBorders>
            <w:shd w:val="clear" w:color="auto" w:fill="auto"/>
            <w:noWrap/>
            <w:vAlign w:val="bottom"/>
            <w:hideMark/>
          </w:tcPr>
          <w:p w14:paraId="3BD69BF1"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Min Hemoglobin</w:t>
            </w:r>
          </w:p>
        </w:tc>
        <w:tc>
          <w:tcPr>
            <w:tcW w:w="960" w:type="dxa"/>
            <w:tcBorders>
              <w:top w:val="nil"/>
              <w:left w:val="nil"/>
              <w:bottom w:val="nil"/>
              <w:right w:val="nil"/>
            </w:tcBorders>
            <w:shd w:val="clear" w:color="auto" w:fill="auto"/>
            <w:noWrap/>
            <w:vAlign w:val="bottom"/>
            <w:hideMark/>
          </w:tcPr>
          <w:p w14:paraId="33293A07"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159</w:t>
            </w:r>
          </w:p>
        </w:tc>
      </w:tr>
      <w:tr w:rsidR="00C823C1" w:rsidRPr="00C823C1" w14:paraId="192E3275" w14:textId="77777777" w:rsidTr="00C823C1">
        <w:trPr>
          <w:trHeight w:val="300"/>
        </w:trPr>
        <w:tc>
          <w:tcPr>
            <w:tcW w:w="3418" w:type="dxa"/>
            <w:tcBorders>
              <w:top w:val="nil"/>
              <w:left w:val="nil"/>
              <w:bottom w:val="nil"/>
              <w:right w:val="nil"/>
            </w:tcBorders>
            <w:shd w:val="clear" w:color="auto" w:fill="auto"/>
            <w:noWrap/>
            <w:vAlign w:val="bottom"/>
            <w:hideMark/>
          </w:tcPr>
          <w:p w14:paraId="5F6E656E"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Mean Hemoglobin</w:t>
            </w:r>
          </w:p>
        </w:tc>
        <w:tc>
          <w:tcPr>
            <w:tcW w:w="960" w:type="dxa"/>
            <w:tcBorders>
              <w:top w:val="nil"/>
              <w:left w:val="nil"/>
              <w:bottom w:val="nil"/>
              <w:right w:val="nil"/>
            </w:tcBorders>
            <w:shd w:val="clear" w:color="auto" w:fill="auto"/>
            <w:noWrap/>
            <w:vAlign w:val="bottom"/>
            <w:hideMark/>
          </w:tcPr>
          <w:p w14:paraId="29360A19"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934</w:t>
            </w:r>
          </w:p>
        </w:tc>
      </w:tr>
      <w:tr w:rsidR="00C823C1" w:rsidRPr="00C823C1" w14:paraId="1DF15B4D" w14:textId="77777777" w:rsidTr="00C823C1">
        <w:trPr>
          <w:trHeight w:val="300"/>
        </w:trPr>
        <w:tc>
          <w:tcPr>
            <w:tcW w:w="3418" w:type="dxa"/>
            <w:tcBorders>
              <w:top w:val="nil"/>
              <w:left w:val="nil"/>
              <w:bottom w:val="nil"/>
              <w:right w:val="nil"/>
            </w:tcBorders>
            <w:shd w:val="clear" w:color="auto" w:fill="auto"/>
            <w:noWrap/>
            <w:vAlign w:val="bottom"/>
            <w:hideMark/>
          </w:tcPr>
          <w:p w14:paraId="1C527006"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Ventilation Duration (h)</w:t>
            </w:r>
          </w:p>
        </w:tc>
        <w:tc>
          <w:tcPr>
            <w:tcW w:w="960" w:type="dxa"/>
            <w:tcBorders>
              <w:top w:val="nil"/>
              <w:left w:val="nil"/>
              <w:bottom w:val="nil"/>
              <w:right w:val="nil"/>
            </w:tcBorders>
            <w:shd w:val="clear" w:color="auto" w:fill="auto"/>
            <w:noWrap/>
            <w:vAlign w:val="bottom"/>
            <w:hideMark/>
          </w:tcPr>
          <w:p w14:paraId="21A04E87"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5895</w:t>
            </w:r>
          </w:p>
        </w:tc>
      </w:tr>
      <w:tr w:rsidR="00C823C1" w:rsidRPr="00C823C1" w14:paraId="09A9B7D8" w14:textId="77777777" w:rsidTr="00C823C1">
        <w:trPr>
          <w:trHeight w:val="300"/>
        </w:trPr>
        <w:tc>
          <w:tcPr>
            <w:tcW w:w="3418" w:type="dxa"/>
            <w:tcBorders>
              <w:top w:val="nil"/>
              <w:left w:val="nil"/>
              <w:bottom w:val="nil"/>
              <w:right w:val="nil"/>
            </w:tcBorders>
            <w:shd w:val="clear" w:color="auto" w:fill="auto"/>
            <w:noWrap/>
            <w:vAlign w:val="bottom"/>
            <w:hideMark/>
          </w:tcPr>
          <w:p w14:paraId="4F484CAC" w14:textId="77777777" w:rsidR="00C823C1" w:rsidRPr="00C823C1" w:rsidRDefault="00C823C1" w:rsidP="00C823C1">
            <w:pPr>
              <w:rPr>
                <w:rFonts w:ascii="Aptos Narrow" w:hAnsi="Aptos Narrow"/>
                <w:color w:val="000000"/>
                <w:sz w:val="22"/>
                <w:szCs w:val="22"/>
              </w:rPr>
            </w:pPr>
            <w:r w:rsidRPr="00C823C1">
              <w:rPr>
                <w:rFonts w:ascii="Aptos Narrow" w:hAnsi="Aptos Narrow"/>
                <w:color w:val="000000"/>
                <w:sz w:val="22"/>
                <w:szCs w:val="22"/>
              </w:rPr>
              <w:t>RRT</w:t>
            </w:r>
          </w:p>
        </w:tc>
        <w:tc>
          <w:tcPr>
            <w:tcW w:w="960" w:type="dxa"/>
            <w:tcBorders>
              <w:top w:val="nil"/>
              <w:left w:val="nil"/>
              <w:bottom w:val="nil"/>
              <w:right w:val="nil"/>
            </w:tcBorders>
            <w:shd w:val="clear" w:color="auto" w:fill="auto"/>
            <w:noWrap/>
            <w:vAlign w:val="bottom"/>
            <w:hideMark/>
          </w:tcPr>
          <w:p w14:paraId="23B24910" w14:textId="77777777" w:rsidR="00C823C1" w:rsidRPr="00C823C1" w:rsidRDefault="00C823C1" w:rsidP="00C823C1">
            <w:pPr>
              <w:jc w:val="right"/>
              <w:rPr>
                <w:rFonts w:ascii="Aptos Narrow" w:hAnsi="Aptos Narrow"/>
                <w:color w:val="000000"/>
                <w:sz w:val="22"/>
                <w:szCs w:val="22"/>
              </w:rPr>
            </w:pPr>
            <w:r w:rsidRPr="00C823C1">
              <w:rPr>
                <w:rFonts w:ascii="Aptos Narrow" w:hAnsi="Aptos Narrow"/>
                <w:color w:val="000000"/>
                <w:sz w:val="22"/>
                <w:szCs w:val="22"/>
              </w:rPr>
              <w:t>2</w:t>
            </w:r>
          </w:p>
        </w:tc>
      </w:tr>
      <w:tr w:rsidR="00C823C1" w:rsidRPr="00C823C1" w14:paraId="5DCBF830" w14:textId="77777777" w:rsidTr="00C823C1">
        <w:trPr>
          <w:trHeight w:val="300"/>
        </w:trPr>
        <w:tc>
          <w:tcPr>
            <w:tcW w:w="3418" w:type="dxa"/>
            <w:tcBorders>
              <w:top w:val="nil"/>
              <w:left w:val="nil"/>
              <w:bottom w:val="nil"/>
              <w:right w:val="nil"/>
            </w:tcBorders>
            <w:shd w:val="clear" w:color="auto" w:fill="auto"/>
            <w:noWrap/>
            <w:vAlign w:val="bottom"/>
            <w:hideMark/>
          </w:tcPr>
          <w:p w14:paraId="4EFE8274" w14:textId="77777777" w:rsidR="00C823C1" w:rsidRPr="00C823C1" w:rsidRDefault="00C823C1" w:rsidP="00C823C1">
            <w:pPr>
              <w:jc w:val="right"/>
              <w:rPr>
                <w:rFonts w:ascii="Aptos Narrow" w:hAnsi="Aptos Narrow"/>
                <w:color w:val="000000"/>
                <w:sz w:val="22"/>
                <w:szCs w:val="22"/>
              </w:rPr>
            </w:pPr>
          </w:p>
        </w:tc>
        <w:tc>
          <w:tcPr>
            <w:tcW w:w="960" w:type="dxa"/>
            <w:tcBorders>
              <w:top w:val="nil"/>
              <w:left w:val="nil"/>
              <w:bottom w:val="nil"/>
              <w:right w:val="nil"/>
            </w:tcBorders>
            <w:shd w:val="clear" w:color="auto" w:fill="auto"/>
            <w:noWrap/>
            <w:vAlign w:val="bottom"/>
            <w:hideMark/>
          </w:tcPr>
          <w:p w14:paraId="14DF83B2" w14:textId="77777777" w:rsidR="00C823C1" w:rsidRPr="00C823C1" w:rsidRDefault="00C823C1" w:rsidP="00C823C1">
            <w:pPr>
              <w:rPr>
                <w:sz w:val="20"/>
                <w:szCs w:val="20"/>
              </w:rPr>
            </w:pPr>
          </w:p>
        </w:tc>
      </w:tr>
    </w:tbl>
    <w:p w14:paraId="78584CEF" w14:textId="77777777" w:rsidR="00065AA3" w:rsidRDefault="00065AA3" w:rsidP="00C73118"/>
    <w:p w14:paraId="1DDA84E0" w14:textId="77777777" w:rsidR="00065AA3" w:rsidRDefault="00065AA3">
      <w:pPr>
        <w:rPr>
          <w:rFonts w:eastAsiaTheme="majorEastAsia" w:cstheme="majorBidi"/>
          <w:color w:val="0F4761" w:themeColor="accent1" w:themeShade="BF"/>
          <w:sz w:val="28"/>
          <w:szCs w:val="28"/>
        </w:rPr>
      </w:pPr>
      <w:r>
        <w:br w:type="page"/>
      </w:r>
    </w:p>
    <w:bookmarkStart w:id="15" w:name="_Toc161524798"/>
    <w:bookmarkStart w:id="16" w:name="_Toc161601842"/>
    <w:p w14:paraId="486E7CB1" w14:textId="15137B35" w:rsidR="008E67A6" w:rsidRDefault="00065AA3" w:rsidP="0051387E">
      <w:pPr>
        <w:pStyle w:val="Heading3"/>
      </w:pPr>
      <w:r>
        <w:rPr>
          <w:noProof/>
        </w:rPr>
        <w:lastRenderedPageBreak/>
        <mc:AlternateContent>
          <mc:Choice Requires="wps">
            <w:drawing>
              <wp:anchor distT="45720" distB="45720" distL="114300" distR="114300" simplePos="0" relativeHeight="251654154" behindDoc="0" locked="0" layoutInCell="1" allowOverlap="1" wp14:anchorId="08D9688C" wp14:editId="493CD6CC">
                <wp:simplePos x="0" y="0"/>
                <wp:positionH relativeFrom="margin">
                  <wp:align>left</wp:align>
                </wp:positionH>
                <wp:positionV relativeFrom="paragraph">
                  <wp:posOffset>485775</wp:posOffset>
                </wp:positionV>
                <wp:extent cx="5257800" cy="1404620"/>
                <wp:effectExtent l="0" t="0" r="19050" b="14605"/>
                <wp:wrapTopAndBottom/>
                <wp:docPr id="1456819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solidFill>
                            <a:srgbClr val="000000"/>
                          </a:solidFill>
                          <a:miter lim="800000"/>
                          <a:headEnd/>
                          <a:tailEnd/>
                        </a:ln>
                      </wps:spPr>
                      <wps:txbx>
                        <w:txbxContent>
                          <w:p w14:paraId="6C289B1B" w14:textId="30DEC48F" w:rsidR="00065AA3" w:rsidRPr="00065AA3" w:rsidRDefault="00065AA3" w:rsidP="00065AA3">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8000"/>
                                <w:sz w:val="21"/>
                                <w:szCs w:val="21"/>
                              </w:rPr>
                              <w:t xml:space="preserve"># </w:t>
                            </w:r>
                            <w:proofErr w:type="gramStart"/>
                            <w:r w:rsidRPr="00065AA3">
                              <w:rPr>
                                <w:rFonts w:ascii="Courier New" w:hAnsi="Courier New" w:cs="Courier New"/>
                                <w:color w:val="008000"/>
                                <w:sz w:val="21"/>
                                <w:szCs w:val="21"/>
                              </w:rPr>
                              <w:t>most</w:t>
                            </w:r>
                            <w:proofErr w:type="gramEnd"/>
                            <w:r w:rsidRPr="00065AA3">
                              <w:rPr>
                                <w:rFonts w:ascii="Courier New" w:hAnsi="Courier New" w:cs="Courier New"/>
                                <w:color w:val="008000"/>
                                <w:sz w:val="21"/>
                                <w:szCs w:val="21"/>
                              </w:rPr>
                              <w:t xml:space="preserve"> frequently </w:t>
                            </w:r>
                            <w:proofErr w:type="spellStart"/>
                            <w:r w:rsidRPr="00065AA3">
                              <w:rPr>
                                <w:rFonts w:ascii="Courier New" w:hAnsi="Courier New" w:cs="Courier New"/>
                                <w:color w:val="008000"/>
                                <w:sz w:val="21"/>
                                <w:szCs w:val="21"/>
                              </w:rPr>
                              <w:t>occuring</w:t>
                            </w:r>
                            <w:proofErr w:type="spellEnd"/>
                            <w:r w:rsidRPr="00065AA3">
                              <w:rPr>
                                <w:rFonts w:ascii="Courier New" w:hAnsi="Courier New" w:cs="Courier New"/>
                                <w:color w:val="008000"/>
                                <w:sz w:val="21"/>
                                <w:szCs w:val="21"/>
                              </w:rPr>
                              <w:t xml:space="preserve"> value and the count</w:t>
                            </w:r>
                          </w:p>
                          <w:p w14:paraId="6CD35D7B" w14:textId="77777777" w:rsidR="00065AA3" w:rsidRPr="00065AA3" w:rsidRDefault="00065AA3" w:rsidP="00065AA3">
                            <w:pPr>
                              <w:shd w:val="clear" w:color="auto" w:fill="F7F7F7"/>
                              <w:spacing w:line="285" w:lineRule="atLeast"/>
                              <w:rPr>
                                <w:rFonts w:ascii="Courier New" w:hAnsi="Courier New" w:cs="Courier New"/>
                                <w:color w:val="000000"/>
                                <w:sz w:val="21"/>
                                <w:szCs w:val="21"/>
                              </w:rPr>
                            </w:pPr>
                            <w:proofErr w:type="spellStart"/>
                            <w:r w:rsidRPr="00065AA3">
                              <w:rPr>
                                <w:rFonts w:ascii="Courier New" w:hAnsi="Courier New" w:cs="Courier New"/>
                                <w:color w:val="000000"/>
                                <w:sz w:val="21"/>
                                <w:szCs w:val="21"/>
                              </w:rPr>
                              <w:t>most_frequent_values</w:t>
                            </w:r>
                            <w:proofErr w:type="spellEnd"/>
                            <w:r w:rsidRPr="00065AA3">
                              <w:rPr>
                                <w:rFonts w:ascii="Courier New" w:hAnsi="Courier New" w:cs="Courier New"/>
                                <w:color w:val="000000"/>
                                <w:sz w:val="21"/>
                                <w:szCs w:val="21"/>
                              </w:rPr>
                              <w:t xml:space="preserve"> = {}</w:t>
                            </w:r>
                          </w:p>
                          <w:p w14:paraId="03B62F7F" w14:textId="77777777" w:rsidR="00065AA3" w:rsidRPr="00065AA3" w:rsidRDefault="00065AA3" w:rsidP="00065AA3">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AF00DB"/>
                                <w:sz w:val="21"/>
                                <w:szCs w:val="21"/>
                              </w:rPr>
                              <w:t>for</w:t>
                            </w:r>
                            <w:r w:rsidRPr="00065AA3">
                              <w:rPr>
                                <w:rFonts w:ascii="Courier New" w:hAnsi="Courier New" w:cs="Courier New"/>
                                <w:color w:val="000000"/>
                                <w:sz w:val="21"/>
                                <w:szCs w:val="21"/>
                              </w:rPr>
                              <w:t xml:space="preserve"> column </w:t>
                            </w:r>
                            <w:r w:rsidRPr="00065AA3">
                              <w:rPr>
                                <w:rFonts w:ascii="Courier New" w:hAnsi="Courier New" w:cs="Courier New"/>
                                <w:color w:val="0000FF"/>
                                <w:sz w:val="21"/>
                                <w:szCs w:val="21"/>
                              </w:rPr>
                              <w:t>in</w:t>
                            </w:r>
                            <w:r w:rsidRPr="00065AA3">
                              <w:rPr>
                                <w:rFonts w:ascii="Courier New" w:hAnsi="Courier New" w:cs="Courier New"/>
                                <w:color w:val="000000"/>
                                <w:sz w:val="21"/>
                                <w:szCs w:val="21"/>
                              </w:rPr>
                              <w:t xml:space="preserve"> </w:t>
                            </w:r>
                            <w:proofErr w:type="spellStart"/>
                            <w:proofErr w:type="gramStart"/>
                            <w:r w:rsidRPr="00065AA3">
                              <w:rPr>
                                <w:rFonts w:ascii="Courier New" w:hAnsi="Courier New" w:cs="Courier New"/>
                                <w:color w:val="000000"/>
                                <w:sz w:val="21"/>
                                <w:szCs w:val="21"/>
                              </w:rPr>
                              <w:t>df.columns</w:t>
                            </w:r>
                            <w:proofErr w:type="spellEnd"/>
                            <w:proofErr w:type="gramEnd"/>
                            <w:r w:rsidRPr="00065AA3">
                              <w:rPr>
                                <w:rFonts w:ascii="Courier New" w:hAnsi="Courier New" w:cs="Courier New"/>
                                <w:color w:val="000000"/>
                                <w:sz w:val="21"/>
                                <w:szCs w:val="21"/>
                              </w:rPr>
                              <w:t>:</w:t>
                            </w:r>
                          </w:p>
                          <w:p w14:paraId="7F48DFB1" w14:textId="77777777" w:rsidR="00065AA3" w:rsidRPr="00065AA3" w:rsidRDefault="00065AA3" w:rsidP="00065AA3">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0000"/>
                                <w:sz w:val="21"/>
                                <w:szCs w:val="21"/>
                              </w:rPr>
                              <w:t xml:space="preserve">    </w:t>
                            </w:r>
                            <w:proofErr w:type="spellStart"/>
                            <w:r w:rsidRPr="00065AA3">
                              <w:rPr>
                                <w:rFonts w:ascii="Courier New" w:hAnsi="Courier New" w:cs="Courier New"/>
                                <w:color w:val="000000"/>
                                <w:sz w:val="21"/>
                                <w:szCs w:val="21"/>
                              </w:rPr>
                              <w:t>most_common</w:t>
                            </w:r>
                            <w:proofErr w:type="spellEnd"/>
                            <w:r w:rsidRPr="00065AA3">
                              <w:rPr>
                                <w:rFonts w:ascii="Courier New" w:hAnsi="Courier New" w:cs="Courier New"/>
                                <w:color w:val="000000"/>
                                <w:sz w:val="21"/>
                                <w:szCs w:val="21"/>
                              </w:rPr>
                              <w:t xml:space="preserve"> = </w:t>
                            </w:r>
                            <w:proofErr w:type="spellStart"/>
                            <w:r w:rsidRPr="00065AA3">
                              <w:rPr>
                                <w:rFonts w:ascii="Courier New" w:hAnsi="Courier New" w:cs="Courier New"/>
                                <w:color w:val="000000"/>
                                <w:sz w:val="21"/>
                                <w:szCs w:val="21"/>
                              </w:rPr>
                              <w:t>df</w:t>
                            </w:r>
                            <w:proofErr w:type="spellEnd"/>
                            <w:r w:rsidRPr="00065AA3">
                              <w:rPr>
                                <w:rFonts w:ascii="Courier New" w:hAnsi="Courier New" w:cs="Courier New"/>
                                <w:color w:val="000000"/>
                                <w:sz w:val="21"/>
                                <w:szCs w:val="21"/>
                              </w:rPr>
                              <w:t>[column].</w:t>
                            </w:r>
                            <w:proofErr w:type="spellStart"/>
                            <w:r w:rsidRPr="00065AA3">
                              <w:rPr>
                                <w:rFonts w:ascii="Courier New" w:hAnsi="Courier New" w:cs="Courier New"/>
                                <w:color w:val="000000"/>
                                <w:sz w:val="21"/>
                                <w:szCs w:val="21"/>
                              </w:rPr>
                              <w:t>value_counts</w:t>
                            </w:r>
                            <w:proofErr w:type="spellEnd"/>
                            <w:r w:rsidRPr="00065AA3">
                              <w:rPr>
                                <w:rFonts w:ascii="Courier New" w:hAnsi="Courier New" w:cs="Courier New"/>
                                <w:color w:val="000000"/>
                                <w:sz w:val="21"/>
                                <w:szCs w:val="21"/>
                              </w:rPr>
                              <w:t>(</w:t>
                            </w:r>
                            <w:proofErr w:type="gramStart"/>
                            <w:r w:rsidRPr="00065AA3">
                              <w:rPr>
                                <w:rFonts w:ascii="Courier New" w:hAnsi="Courier New" w:cs="Courier New"/>
                                <w:color w:val="000000"/>
                                <w:sz w:val="21"/>
                                <w:szCs w:val="21"/>
                              </w:rPr>
                              <w:t>).</w:t>
                            </w:r>
                            <w:proofErr w:type="spellStart"/>
                            <w:r w:rsidRPr="00065AA3">
                              <w:rPr>
                                <w:rFonts w:ascii="Courier New" w:hAnsi="Courier New" w:cs="Courier New"/>
                                <w:color w:val="000000"/>
                                <w:sz w:val="21"/>
                                <w:szCs w:val="21"/>
                              </w:rPr>
                              <w:t>idxmax</w:t>
                            </w:r>
                            <w:proofErr w:type="spellEnd"/>
                            <w:proofErr w:type="gramEnd"/>
                            <w:r w:rsidRPr="00065AA3">
                              <w:rPr>
                                <w:rFonts w:ascii="Courier New" w:hAnsi="Courier New" w:cs="Courier New"/>
                                <w:color w:val="000000"/>
                                <w:sz w:val="21"/>
                                <w:szCs w:val="21"/>
                              </w:rPr>
                              <w:t>()</w:t>
                            </w:r>
                          </w:p>
                          <w:p w14:paraId="29BA9139" w14:textId="77777777" w:rsidR="00065AA3" w:rsidRPr="00065AA3" w:rsidRDefault="00065AA3" w:rsidP="00065AA3">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0000"/>
                                <w:sz w:val="21"/>
                                <w:szCs w:val="21"/>
                              </w:rPr>
                              <w:t xml:space="preserve">    count = </w:t>
                            </w:r>
                            <w:proofErr w:type="spellStart"/>
                            <w:r w:rsidRPr="00065AA3">
                              <w:rPr>
                                <w:rFonts w:ascii="Courier New" w:hAnsi="Courier New" w:cs="Courier New"/>
                                <w:color w:val="000000"/>
                                <w:sz w:val="21"/>
                                <w:szCs w:val="21"/>
                              </w:rPr>
                              <w:t>df</w:t>
                            </w:r>
                            <w:proofErr w:type="spellEnd"/>
                            <w:r w:rsidRPr="00065AA3">
                              <w:rPr>
                                <w:rFonts w:ascii="Courier New" w:hAnsi="Courier New" w:cs="Courier New"/>
                                <w:color w:val="000000"/>
                                <w:sz w:val="21"/>
                                <w:szCs w:val="21"/>
                              </w:rPr>
                              <w:t>[column].</w:t>
                            </w:r>
                            <w:proofErr w:type="spellStart"/>
                            <w:r w:rsidRPr="00065AA3">
                              <w:rPr>
                                <w:rFonts w:ascii="Courier New" w:hAnsi="Courier New" w:cs="Courier New"/>
                                <w:color w:val="000000"/>
                                <w:sz w:val="21"/>
                                <w:szCs w:val="21"/>
                              </w:rPr>
                              <w:t>value_counts</w:t>
                            </w:r>
                            <w:proofErr w:type="spellEnd"/>
                            <w:r w:rsidRPr="00065AA3">
                              <w:rPr>
                                <w:rFonts w:ascii="Courier New" w:hAnsi="Courier New" w:cs="Courier New"/>
                                <w:color w:val="000000"/>
                                <w:sz w:val="21"/>
                                <w:szCs w:val="21"/>
                              </w:rPr>
                              <w:t>().</w:t>
                            </w:r>
                            <w:proofErr w:type="gramStart"/>
                            <w:r w:rsidRPr="00065AA3">
                              <w:rPr>
                                <w:rFonts w:ascii="Courier New" w:hAnsi="Courier New" w:cs="Courier New"/>
                                <w:color w:val="795E26"/>
                                <w:sz w:val="21"/>
                                <w:szCs w:val="21"/>
                              </w:rPr>
                              <w:t>max</w:t>
                            </w:r>
                            <w:r w:rsidRPr="00065AA3">
                              <w:rPr>
                                <w:rFonts w:ascii="Courier New" w:hAnsi="Courier New" w:cs="Courier New"/>
                                <w:color w:val="000000"/>
                                <w:sz w:val="21"/>
                                <w:szCs w:val="21"/>
                              </w:rPr>
                              <w:t>(</w:t>
                            </w:r>
                            <w:proofErr w:type="gramEnd"/>
                            <w:r w:rsidRPr="00065AA3">
                              <w:rPr>
                                <w:rFonts w:ascii="Courier New" w:hAnsi="Courier New" w:cs="Courier New"/>
                                <w:color w:val="000000"/>
                                <w:sz w:val="21"/>
                                <w:szCs w:val="21"/>
                              </w:rPr>
                              <w:t>)</w:t>
                            </w:r>
                          </w:p>
                          <w:p w14:paraId="7561FE5D" w14:textId="77777777" w:rsidR="00065AA3" w:rsidRPr="00065AA3" w:rsidRDefault="00065AA3" w:rsidP="00065AA3">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0000"/>
                                <w:sz w:val="21"/>
                                <w:szCs w:val="21"/>
                              </w:rPr>
                              <w:t xml:space="preserve">    </w:t>
                            </w:r>
                            <w:proofErr w:type="spellStart"/>
                            <w:r w:rsidRPr="00065AA3">
                              <w:rPr>
                                <w:rFonts w:ascii="Courier New" w:hAnsi="Courier New" w:cs="Courier New"/>
                                <w:color w:val="000000"/>
                                <w:sz w:val="21"/>
                                <w:szCs w:val="21"/>
                              </w:rPr>
                              <w:t>most_frequent_values</w:t>
                            </w:r>
                            <w:proofErr w:type="spellEnd"/>
                            <w:r w:rsidRPr="00065AA3">
                              <w:rPr>
                                <w:rFonts w:ascii="Courier New" w:hAnsi="Courier New" w:cs="Courier New"/>
                                <w:color w:val="000000"/>
                                <w:sz w:val="21"/>
                                <w:szCs w:val="21"/>
                              </w:rPr>
                              <w:t>[column] = {</w:t>
                            </w:r>
                            <w:r w:rsidRPr="00065AA3">
                              <w:rPr>
                                <w:rFonts w:ascii="Courier New" w:hAnsi="Courier New" w:cs="Courier New"/>
                                <w:color w:val="A31515"/>
                                <w:sz w:val="21"/>
                                <w:szCs w:val="21"/>
                              </w:rPr>
                              <w:t>'value'</w:t>
                            </w:r>
                            <w:r w:rsidRPr="00065AA3">
                              <w:rPr>
                                <w:rFonts w:ascii="Courier New" w:hAnsi="Courier New" w:cs="Courier New"/>
                                <w:color w:val="000000"/>
                                <w:sz w:val="21"/>
                                <w:szCs w:val="21"/>
                              </w:rPr>
                              <w:t xml:space="preserve">: </w:t>
                            </w:r>
                            <w:proofErr w:type="spellStart"/>
                            <w:r w:rsidRPr="00065AA3">
                              <w:rPr>
                                <w:rFonts w:ascii="Courier New" w:hAnsi="Courier New" w:cs="Courier New"/>
                                <w:color w:val="000000"/>
                                <w:sz w:val="21"/>
                                <w:szCs w:val="21"/>
                              </w:rPr>
                              <w:t>most_common</w:t>
                            </w:r>
                            <w:proofErr w:type="spellEnd"/>
                            <w:r w:rsidRPr="00065AA3">
                              <w:rPr>
                                <w:rFonts w:ascii="Courier New" w:hAnsi="Courier New" w:cs="Courier New"/>
                                <w:color w:val="000000"/>
                                <w:sz w:val="21"/>
                                <w:szCs w:val="21"/>
                              </w:rPr>
                              <w:t xml:space="preserve">, </w:t>
                            </w:r>
                            <w:r w:rsidRPr="00065AA3">
                              <w:rPr>
                                <w:rFonts w:ascii="Courier New" w:hAnsi="Courier New" w:cs="Courier New"/>
                                <w:color w:val="A31515"/>
                                <w:sz w:val="21"/>
                                <w:szCs w:val="21"/>
                              </w:rPr>
                              <w:t>'count'</w:t>
                            </w:r>
                            <w:r w:rsidRPr="00065AA3">
                              <w:rPr>
                                <w:rFonts w:ascii="Courier New" w:hAnsi="Courier New" w:cs="Courier New"/>
                                <w:color w:val="000000"/>
                                <w:sz w:val="21"/>
                                <w:szCs w:val="21"/>
                              </w:rPr>
                              <w:t>: count}</w:t>
                            </w:r>
                          </w:p>
                          <w:p w14:paraId="4B681AA3" w14:textId="77777777" w:rsidR="00065AA3" w:rsidRPr="00065AA3" w:rsidRDefault="00065AA3" w:rsidP="00065AA3">
                            <w:pPr>
                              <w:shd w:val="clear" w:color="auto" w:fill="F7F7F7"/>
                              <w:spacing w:line="285" w:lineRule="atLeast"/>
                              <w:rPr>
                                <w:rFonts w:ascii="Courier New" w:hAnsi="Courier New" w:cs="Courier New"/>
                                <w:color w:val="000000"/>
                                <w:sz w:val="21"/>
                                <w:szCs w:val="21"/>
                              </w:rPr>
                            </w:pPr>
                          </w:p>
                          <w:p w14:paraId="73D2CBEF" w14:textId="77777777" w:rsidR="00065AA3" w:rsidRPr="00065AA3" w:rsidRDefault="00065AA3" w:rsidP="00065AA3">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8000"/>
                                <w:sz w:val="21"/>
                                <w:szCs w:val="21"/>
                              </w:rPr>
                              <w:t xml:space="preserve"># </w:t>
                            </w:r>
                            <w:proofErr w:type="spellStart"/>
                            <w:r w:rsidRPr="00065AA3">
                              <w:rPr>
                                <w:rFonts w:ascii="Courier New" w:hAnsi="Courier New" w:cs="Courier New"/>
                                <w:color w:val="008000"/>
                                <w:sz w:val="21"/>
                                <w:szCs w:val="21"/>
                              </w:rPr>
                              <w:t>DataFrame</w:t>
                            </w:r>
                            <w:proofErr w:type="spellEnd"/>
                            <w:r w:rsidRPr="00065AA3">
                              <w:rPr>
                                <w:rFonts w:ascii="Courier New" w:hAnsi="Courier New" w:cs="Courier New"/>
                                <w:color w:val="008000"/>
                                <w:sz w:val="21"/>
                                <w:szCs w:val="21"/>
                              </w:rPr>
                              <w:t xml:space="preserve"> from the dictionary</w:t>
                            </w:r>
                          </w:p>
                          <w:p w14:paraId="78E67F2A" w14:textId="77777777" w:rsidR="00065AA3" w:rsidRPr="00065AA3" w:rsidRDefault="00065AA3" w:rsidP="00065AA3">
                            <w:pPr>
                              <w:shd w:val="clear" w:color="auto" w:fill="F7F7F7"/>
                              <w:spacing w:line="285" w:lineRule="atLeast"/>
                              <w:rPr>
                                <w:rFonts w:ascii="Courier New" w:hAnsi="Courier New" w:cs="Courier New"/>
                                <w:color w:val="000000"/>
                                <w:sz w:val="21"/>
                                <w:szCs w:val="21"/>
                              </w:rPr>
                            </w:pPr>
                            <w:proofErr w:type="spellStart"/>
                            <w:r w:rsidRPr="00065AA3">
                              <w:rPr>
                                <w:rFonts w:ascii="Courier New" w:hAnsi="Courier New" w:cs="Courier New"/>
                                <w:color w:val="000000"/>
                                <w:sz w:val="21"/>
                                <w:szCs w:val="21"/>
                              </w:rPr>
                              <w:t>result_df</w:t>
                            </w:r>
                            <w:proofErr w:type="spellEnd"/>
                            <w:r w:rsidRPr="00065AA3">
                              <w:rPr>
                                <w:rFonts w:ascii="Courier New" w:hAnsi="Courier New" w:cs="Courier New"/>
                                <w:color w:val="000000"/>
                                <w:sz w:val="21"/>
                                <w:szCs w:val="21"/>
                              </w:rPr>
                              <w:t xml:space="preserve"> = </w:t>
                            </w:r>
                            <w:proofErr w:type="spellStart"/>
                            <w:proofErr w:type="gramStart"/>
                            <w:r w:rsidRPr="00065AA3">
                              <w:rPr>
                                <w:rFonts w:ascii="Courier New" w:hAnsi="Courier New" w:cs="Courier New"/>
                                <w:color w:val="000000"/>
                                <w:sz w:val="21"/>
                                <w:szCs w:val="21"/>
                              </w:rPr>
                              <w:t>pd.DataFrame</w:t>
                            </w:r>
                            <w:proofErr w:type="spellEnd"/>
                            <w:proofErr w:type="gramEnd"/>
                            <w:r w:rsidRPr="00065AA3">
                              <w:rPr>
                                <w:rFonts w:ascii="Courier New" w:hAnsi="Courier New" w:cs="Courier New"/>
                                <w:color w:val="000000"/>
                                <w:sz w:val="21"/>
                                <w:szCs w:val="21"/>
                              </w:rPr>
                              <w:t>(</w:t>
                            </w:r>
                            <w:proofErr w:type="spellStart"/>
                            <w:r w:rsidRPr="00065AA3">
                              <w:rPr>
                                <w:rFonts w:ascii="Courier New" w:hAnsi="Courier New" w:cs="Courier New"/>
                                <w:color w:val="000000"/>
                                <w:sz w:val="21"/>
                                <w:szCs w:val="21"/>
                              </w:rPr>
                              <w:t>most_frequent_values</w:t>
                            </w:r>
                            <w:proofErr w:type="spellEnd"/>
                            <w:r w:rsidRPr="00065AA3">
                              <w:rPr>
                                <w:rFonts w:ascii="Courier New" w:hAnsi="Courier New" w:cs="Courier New"/>
                                <w:color w:val="000000"/>
                                <w:sz w:val="21"/>
                                <w:szCs w:val="21"/>
                              </w:rPr>
                              <w:t>).T</w:t>
                            </w:r>
                          </w:p>
                          <w:p w14:paraId="3DA96B77" w14:textId="77777777" w:rsidR="00065AA3" w:rsidRPr="00065AA3" w:rsidRDefault="00065AA3" w:rsidP="00065AA3">
                            <w:pPr>
                              <w:shd w:val="clear" w:color="auto" w:fill="F7F7F7"/>
                              <w:spacing w:line="285" w:lineRule="atLeast"/>
                              <w:rPr>
                                <w:rFonts w:ascii="Courier New" w:hAnsi="Courier New" w:cs="Courier New"/>
                                <w:color w:val="000000"/>
                                <w:sz w:val="21"/>
                                <w:szCs w:val="21"/>
                              </w:rPr>
                            </w:pPr>
                          </w:p>
                          <w:p w14:paraId="63F3BEF7" w14:textId="0B50409A" w:rsidR="00065AA3" w:rsidRPr="00065AA3" w:rsidRDefault="00065AA3" w:rsidP="00065AA3">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795E26"/>
                                <w:sz w:val="21"/>
                                <w:szCs w:val="21"/>
                              </w:rPr>
                              <w:t>print</w:t>
                            </w:r>
                            <w:r w:rsidRPr="00065AA3">
                              <w:rPr>
                                <w:rFonts w:ascii="Courier New" w:hAnsi="Courier New" w:cs="Courier New"/>
                                <w:color w:val="000000"/>
                                <w:sz w:val="21"/>
                                <w:szCs w:val="21"/>
                              </w:rPr>
                              <w:t>(</w:t>
                            </w:r>
                            <w:proofErr w:type="spellStart"/>
                            <w:r w:rsidRPr="00065AA3">
                              <w:rPr>
                                <w:rFonts w:ascii="Courier New" w:hAnsi="Courier New" w:cs="Courier New"/>
                                <w:color w:val="000000"/>
                                <w:sz w:val="21"/>
                                <w:szCs w:val="21"/>
                              </w:rPr>
                              <w:t>result_df</w:t>
                            </w:r>
                            <w:proofErr w:type="spellEnd"/>
                            <w:r w:rsidRPr="00065AA3">
                              <w:rPr>
                                <w:rFonts w:ascii="Courier New" w:hAnsi="Courier New" w:cs="Courier New"/>
                                <w:color w:val="000000"/>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pic="http://schemas.openxmlformats.org/drawingml/2006/picture" xmlns:a14="http://schemas.microsoft.com/office/drawing/2010/main" xmlns:a="http://schemas.openxmlformats.org/drawingml/2006/main">
            <w:pict w14:anchorId="170FC7EF">
              <v:shape id="_x0000_s1032" style="position:absolute;margin-left:0;margin-top:38.25pt;width:414pt;height:110.6pt;z-index:25165415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" w14:anchorId="08D9688C">
                <v:textbox style="mso-fit-shape-to-text:t">
                  <w:txbxContent>
                    <w:p w:rsidRPr="00065AA3" w:rsidR="00065AA3" w:rsidP="00065AA3" w:rsidRDefault="00065AA3" w14:paraId="5E0CD8F3" w14:textId="30DEC48F">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8000"/>
                          <w:sz w:val="21"/>
                          <w:szCs w:val="21"/>
                        </w:rPr>
                        <w:t xml:space="preserve"># most frequently </w:t>
                      </w:r>
                      <w:proofErr w:type="spellStart"/>
                      <w:r w:rsidRPr="00065AA3">
                        <w:rPr>
                          <w:rFonts w:ascii="Courier New" w:hAnsi="Courier New" w:cs="Courier New"/>
                          <w:color w:val="008000"/>
                          <w:sz w:val="21"/>
                          <w:szCs w:val="21"/>
                        </w:rPr>
                        <w:t>occuring</w:t>
                      </w:r>
                      <w:proofErr w:type="spellEnd"/>
                      <w:r w:rsidRPr="00065AA3">
                        <w:rPr>
                          <w:rFonts w:ascii="Courier New" w:hAnsi="Courier New" w:cs="Courier New"/>
                          <w:color w:val="008000"/>
                          <w:sz w:val="21"/>
                          <w:szCs w:val="21"/>
                        </w:rPr>
                        <w:t xml:space="preserve"> value and the count</w:t>
                      </w:r>
                    </w:p>
                    <w:p w:rsidRPr="00065AA3" w:rsidR="00065AA3" w:rsidP="00065AA3" w:rsidRDefault="00065AA3" w14:paraId="251D86AC" w14:textId="77777777">
                      <w:pPr>
                        <w:shd w:val="clear" w:color="auto" w:fill="F7F7F7"/>
                        <w:spacing w:line="285" w:lineRule="atLeast"/>
                        <w:rPr>
                          <w:rFonts w:ascii="Courier New" w:hAnsi="Courier New" w:cs="Courier New"/>
                          <w:color w:val="000000"/>
                          <w:sz w:val="21"/>
                          <w:szCs w:val="21"/>
                        </w:rPr>
                      </w:pPr>
                      <w:proofErr w:type="spellStart"/>
                      <w:r w:rsidRPr="00065AA3">
                        <w:rPr>
                          <w:rFonts w:ascii="Courier New" w:hAnsi="Courier New" w:cs="Courier New"/>
                          <w:color w:val="000000"/>
                          <w:sz w:val="21"/>
                          <w:szCs w:val="21"/>
                        </w:rPr>
                        <w:t>most_frequent_values</w:t>
                      </w:r>
                      <w:proofErr w:type="spellEnd"/>
                      <w:r w:rsidRPr="00065AA3">
                        <w:rPr>
                          <w:rFonts w:ascii="Courier New" w:hAnsi="Courier New" w:cs="Courier New"/>
                          <w:color w:val="000000"/>
                          <w:sz w:val="21"/>
                          <w:szCs w:val="21"/>
                        </w:rPr>
                        <w:t xml:space="preserve"> = {}</w:t>
                      </w:r>
                    </w:p>
                    <w:p w:rsidRPr="00065AA3" w:rsidR="00065AA3" w:rsidP="00065AA3" w:rsidRDefault="00065AA3" w14:paraId="2B6AEFCC" w14:textId="77777777">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AF00DB"/>
                          <w:sz w:val="21"/>
                          <w:szCs w:val="21"/>
                        </w:rPr>
                        <w:t>for</w:t>
                      </w:r>
                      <w:r w:rsidRPr="00065AA3">
                        <w:rPr>
                          <w:rFonts w:ascii="Courier New" w:hAnsi="Courier New" w:cs="Courier New"/>
                          <w:color w:val="000000"/>
                          <w:sz w:val="21"/>
                          <w:szCs w:val="21"/>
                        </w:rPr>
                        <w:t xml:space="preserve"> column </w:t>
                      </w:r>
                      <w:r w:rsidRPr="00065AA3">
                        <w:rPr>
                          <w:rFonts w:ascii="Courier New" w:hAnsi="Courier New" w:cs="Courier New"/>
                          <w:color w:val="0000FF"/>
                          <w:sz w:val="21"/>
                          <w:szCs w:val="21"/>
                        </w:rPr>
                        <w:t>in</w:t>
                      </w:r>
                      <w:r w:rsidRPr="00065AA3">
                        <w:rPr>
                          <w:rFonts w:ascii="Courier New" w:hAnsi="Courier New" w:cs="Courier New"/>
                          <w:color w:val="000000"/>
                          <w:sz w:val="21"/>
                          <w:szCs w:val="21"/>
                        </w:rPr>
                        <w:t xml:space="preserve"> </w:t>
                      </w:r>
                      <w:proofErr w:type="spellStart"/>
                      <w:r w:rsidRPr="00065AA3">
                        <w:rPr>
                          <w:rFonts w:ascii="Courier New" w:hAnsi="Courier New" w:cs="Courier New"/>
                          <w:color w:val="000000"/>
                          <w:sz w:val="21"/>
                          <w:szCs w:val="21"/>
                        </w:rPr>
                        <w:t>df.columns</w:t>
                      </w:r>
                      <w:proofErr w:type="spellEnd"/>
                      <w:r w:rsidRPr="00065AA3">
                        <w:rPr>
                          <w:rFonts w:ascii="Courier New" w:hAnsi="Courier New" w:cs="Courier New"/>
                          <w:color w:val="000000"/>
                          <w:sz w:val="21"/>
                          <w:szCs w:val="21"/>
                        </w:rPr>
                        <w:t>:</w:t>
                      </w:r>
                    </w:p>
                    <w:p w:rsidRPr="00065AA3" w:rsidR="00065AA3" w:rsidP="00065AA3" w:rsidRDefault="00065AA3" w14:paraId="3B5D3A68" w14:textId="77777777">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0000"/>
                          <w:sz w:val="21"/>
                          <w:szCs w:val="21"/>
                        </w:rPr>
                        <w:t xml:space="preserve">    </w:t>
                      </w:r>
                      <w:proofErr w:type="spellStart"/>
                      <w:r w:rsidRPr="00065AA3">
                        <w:rPr>
                          <w:rFonts w:ascii="Courier New" w:hAnsi="Courier New" w:cs="Courier New"/>
                          <w:color w:val="000000"/>
                          <w:sz w:val="21"/>
                          <w:szCs w:val="21"/>
                        </w:rPr>
                        <w:t>most_common</w:t>
                      </w:r>
                      <w:proofErr w:type="spellEnd"/>
                      <w:r w:rsidRPr="00065AA3">
                        <w:rPr>
                          <w:rFonts w:ascii="Courier New" w:hAnsi="Courier New" w:cs="Courier New"/>
                          <w:color w:val="000000"/>
                          <w:sz w:val="21"/>
                          <w:szCs w:val="21"/>
                        </w:rPr>
                        <w:t xml:space="preserve"> = </w:t>
                      </w:r>
                      <w:proofErr w:type="spellStart"/>
                      <w:r w:rsidRPr="00065AA3">
                        <w:rPr>
                          <w:rFonts w:ascii="Courier New" w:hAnsi="Courier New" w:cs="Courier New"/>
                          <w:color w:val="000000"/>
                          <w:sz w:val="21"/>
                          <w:szCs w:val="21"/>
                        </w:rPr>
                        <w:t>df</w:t>
                      </w:r>
                      <w:proofErr w:type="spellEnd"/>
                      <w:r w:rsidRPr="00065AA3">
                        <w:rPr>
                          <w:rFonts w:ascii="Courier New" w:hAnsi="Courier New" w:cs="Courier New"/>
                          <w:color w:val="000000"/>
                          <w:sz w:val="21"/>
                          <w:szCs w:val="21"/>
                        </w:rPr>
                        <w:t>[column].</w:t>
                      </w:r>
                      <w:proofErr w:type="spellStart"/>
                      <w:r w:rsidRPr="00065AA3">
                        <w:rPr>
                          <w:rFonts w:ascii="Courier New" w:hAnsi="Courier New" w:cs="Courier New"/>
                          <w:color w:val="000000"/>
                          <w:sz w:val="21"/>
                          <w:szCs w:val="21"/>
                        </w:rPr>
                        <w:t>value_counts</w:t>
                      </w:r>
                      <w:proofErr w:type="spellEnd"/>
                      <w:r w:rsidRPr="00065AA3">
                        <w:rPr>
                          <w:rFonts w:ascii="Courier New" w:hAnsi="Courier New" w:cs="Courier New"/>
                          <w:color w:val="000000"/>
                          <w:sz w:val="21"/>
                          <w:szCs w:val="21"/>
                        </w:rPr>
                        <w:t>().</w:t>
                      </w:r>
                      <w:proofErr w:type="spellStart"/>
                      <w:r w:rsidRPr="00065AA3">
                        <w:rPr>
                          <w:rFonts w:ascii="Courier New" w:hAnsi="Courier New" w:cs="Courier New"/>
                          <w:color w:val="000000"/>
                          <w:sz w:val="21"/>
                          <w:szCs w:val="21"/>
                        </w:rPr>
                        <w:t>idxmax</w:t>
                      </w:r>
                      <w:proofErr w:type="spellEnd"/>
                      <w:r w:rsidRPr="00065AA3">
                        <w:rPr>
                          <w:rFonts w:ascii="Courier New" w:hAnsi="Courier New" w:cs="Courier New"/>
                          <w:color w:val="000000"/>
                          <w:sz w:val="21"/>
                          <w:szCs w:val="21"/>
                        </w:rPr>
                        <w:t>()</w:t>
                      </w:r>
                    </w:p>
                    <w:p w:rsidRPr="00065AA3" w:rsidR="00065AA3" w:rsidP="00065AA3" w:rsidRDefault="00065AA3" w14:paraId="025CF371" w14:textId="77777777">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0000"/>
                          <w:sz w:val="21"/>
                          <w:szCs w:val="21"/>
                        </w:rPr>
                        <w:t xml:space="preserve">    count = </w:t>
                      </w:r>
                      <w:proofErr w:type="spellStart"/>
                      <w:r w:rsidRPr="00065AA3">
                        <w:rPr>
                          <w:rFonts w:ascii="Courier New" w:hAnsi="Courier New" w:cs="Courier New"/>
                          <w:color w:val="000000"/>
                          <w:sz w:val="21"/>
                          <w:szCs w:val="21"/>
                        </w:rPr>
                        <w:t>df</w:t>
                      </w:r>
                      <w:proofErr w:type="spellEnd"/>
                      <w:r w:rsidRPr="00065AA3">
                        <w:rPr>
                          <w:rFonts w:ascii="Courier New" w:hAnsi="Courier New" w:cs="Courier New"/>
                          <w:color w:val="000000"/>
                          <w:sz w:val="21"/>
                          <w:szCs w:val="21"/>
                        </w:rPr>
                        <w:t>[column].</w:t>
                      </w:r>
                      <w:proofErr w:type="spellStart"/>
                      <w:r w:rsidRPr="00065AA3">
                        <w:rPr>
                          <w:rFonts w:ascii="Courier New" w:hAnsi="Courier New" w:cs="Courier New"/>
                          <w:color w:val="000000"/>
                          <w:sz w:val="21"/>
                          <w:szCs w:val="21"/>
                        </w:rPr>
                        <w:t>value_counts</w:t>
                      </w:r>
                      <w:proofErr w:type="spellEnd"/>
                      <w:r w:rsidRPr="00065AA3">
                        <w:rPr>
                          <w:rFonts w:ascii="Courier New" w:hAnsi="Courier New" w:cs="Courier New"/>
                          <w:color w:val="000000"/>
                          <w:sz w:val="21"/>
                          <w:szCs w:val="21"/>
                        </w:rPr>
                        <w:t>().</w:t>
                      </w:r>
                      <w:r w:rsidRPr="00065AA3">
                        <w:rPr>
                          <w:rFonts w:ascii="Courier New" w:hAnsi="Courier New" w:cs="Courier New"/>
                          <w:color w:val="795E26"/>
                          <w:sz w:val="21"/>
                          <w:szCs w:val="21"/>
                        </w:rPr>
                        <w:t>max</w:t>
                      </w:r>
                      <w:r w:rsidRPr="00065AA3">
                        <w:rPr>
                          <w:rFonts w:ascii="Courier New" w:hAnsi="Courier New" w:cs="Courier New"/>
                          <w:color w:val="000000"/>
                          <w:sz w:val="21"/>
                          <w:szCs w:val="21"/>
                        </w:rPr>
                        <w:t>()</w:t>
                      </w:r>
                    </w:p>
                    <w:p w:rsidRPr="00065AA3" w:rsidR="00065AA3" w:rsidP="00065AA3" w:rsidRDefault="00065AA3" w14:paraId="313FED50" w14:textId="77777777">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0000"/>
                          <w:sz w:val="21"/>
                          <w:szCs w:val="21"/>
                        </w:rPr>
                        <w:t xml:space="preserve">    </w:t>
                      </w:r>
                      <w:proofErr w:type="spellStart"/>
                      <w:r w:rsidRPr="00065AA3">
                        <w:rPr>
                          <w:rFonts w:ascii="Courier New" w:hAnsi="Courier New" w:cs="Courier New"/>
                          <w:color w:val="000000"/>
                          <w:sz w:val="21"/>
                          <w:szCs w:val="21"/>
                        </w:rPr>
                        <w:t>most_frequent_values</w:t>
                      </w:r>
                      <w:proofErr w:type="spellEnd"/>
                      <w:r w:rsidRPr="00065AA3">
                        <w:rPr>
                          <w:rFonts w:ascii="Courier New" w:hAnsi="Courier New" w:cs="Courier New"/>
                          <w:color w:val="000000"/>
                          <w:sz w:val="21"/>
                          <w:szCs w:val="21"/>
                        </w:rPr>
                        <w:t>[column] = {</w:t>
                      </w:r>
                      <w:r w:rsidRPr="00065AA3">
                        <w:rPr>
                          <w:rFonts w:ascii="Courier New" w:hAnsi="Courier New" w:cs="Courier New"/>
                          <w:color w:val="A31515"/>
                          <w:sz w:val="21"/>
                          <w:szCs w:val="21"/>
                        </w:rPr>
                        <w:t>'value'</w:t>
                      </w:r>
                      <w:r w:rsidRPr="00065AA3">
                        <w:rPr>
                          <w:rFonts w:ascii="Courier New" w:hAnsi="Courier New" w:cs="Courier New"/>
                          <w:color w:val="000000"/>
                          <w:sz w:val="21"/>
                          <w:szCs w:val="21"/>
                        </w:rPr>
                        <w:t xml:space="preserve">: </w:t>
                      </w:r>
                      <w:proofErr w:type="spellStart"/>
                      <w:r w:rsidRPr="00065AA3">
                        <w:rPr>
                          <w:rFonts w:ascii="Courier New" w:hAnsi="Courier New" w:cs="Courier New"/>
                          <w:color w:val="000000"/>
                          <w:sz w:val="21"/>
                          <w:szCs w:val="21"/>
                        </w:rPr>
                        <w:t>most_common</w:t>
                      </w:r>
                      <w:proofErr w:type="spellEnd"/>
                      <w:r w:rsidRPr="00065AA3">
                        <w:rPr>
                          <w:rFonts w:ascii="Courier New" w:hAnsi="Courier New" w:cs="Courier New"/>
                          <w:color w:val="000000"/>
                          <w:sz w:val="21"/>
                          <w:szCs w:val="21"/>
                        </w:rPr>
                        <w:t xml:space="preserve">, </w:t>
                      </w:r>
                      <w:r w:rsidRPr="00065AA3">
                        <w:rPr>
                          <w:rFonts w:ascii="Courier New" w:hAnsi="Courier New" w:cs="Courier New"/>
                          <w:color w:val="A31515"/>
                          <w:sz w:val="21"/>
                          <w:szCs w:val="21"/>
                        </w:rPr>
                        <w:t>'count'</w:t>
                      </w:r>
                      <w:r w:rsidRPr="00065AA3">
                        <w:rPr>
                          <w:rFonts w:ascii="Courier New" w:hAnsi="Courier New" w:cs="Courier New"/>
                          <w:color w:val="000000"/>
                          <w:sz w:val="21"/>
                          <w:szCs w:val="21"/>
                        </w:rPr>
                        <w:t>: count}</w:t>
                      </w:r>
                    </w:p>
                    <w:p w:rsidRPr="00065AA3" w:rsidR="00065AA3" w:rsidP="00065AA3" w:rsidRDefault="00065AA3" w14:paraId="672A6659" w14:textId="77777777">
                      <w:pPr>
                        <w:shd w:val="clear" w:color="auto" w:fill="F7F7F7"/>
                        <w:spacing w:line="285" w:lineRule="atLeast"/>
                        <w:rPr>
                          <w:rFonts w:ascii="Courier New" w:hAnsi="Courier New" w:cs="Courier New"/>
                          <w:color w:val="000000"/>
                          <w:sz w:val="21"/>
                          <w:szCs w:val="21"/>
                        </w:rPr>
                      </w:pPr>
                    </w:p>
                    <w:p w:rsidRPr="00065AA3" w:rsidR="00065AA3" w:rsidP="00065AA3" w:rsidRDefault="00065AA3" w14:paraId="50AF3E4D" w14:textId="77777777">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008000"/>
                          <w:sz w:val="21"/>
                          <w:szCs w:val="21"/>
                        </w:rPr>
                        <w:t xml:space="preserve"># </w:t>
                      </w:r>
                      <w:proofErr w:type="spellStart"/>
                      <w:r w:rsidRPr="00065AA3">
                        <w:rPr>
                          <w:rFonts w:ascii="Courier New" w:hAnsi="Courier New" w:cs="Courier New"/>
                          <w:color w:val="008000"/>
                          <w:sz w:val="21"/>
                          <w:szCs w:val="21"/>
                        </w:rPr>
                        <w:t>DataFrame</w:t>
                      </w:r>
                      <w:proofErr w:type="spellEnd"/>
                      <w:r w:rsidRPr="00065AA3">
                        <w:rPr>
                          <w:rFonts w:ascii="Courier New" w:hAnsi="Courier New" w:cs="Courier New"/>
                          <w:color w:val="008000"/>
                          <w:sz w:val="21"/>
                          <w:szCs w:val="21"/>
                        </w:rPr>
                        <w:t xml:space="preserve"> from the dictionary</w:t>
                      </w:r>
                    </w:p>
                    <w:p w:rsidRPr="00065AA3" w:rsidR="00065AA3" w:rsidP="00065AA3" w:rsidRDefault="00065AA3" w14:paraId="04C37D43" w14:textId="77777777">
                      <w:pPr>
                        <w:shd w:val="clear" w:color="auto" w:fill="F7F7F7"/>
                        <w:spacing w:line="285" w:lineRule="atLeast"/>
                        <w:rPr>
                          <w:rFonts w:ascii="Courier New" w:hAnsi="Courier New" w:cs="Courier New"/>
                          <w:color w:val="000000"/>
                          <w:sz w:val="21"/>
                          <w:szCs w:val="21"/>
                        </w:rPr>
                      </w:pPr>
                      <w:proofErr w:type="spellStart"/>
                      <w:r w:rsidRPr="00065AA3">
                        <w:rPr>
                          <w:rFonts w:ascii="Courier New" w:hAnsi="Courier New" w:cs="Courier New"/>
                          <w:color w:val="000000"/>
                          <w:sz w:val="21"/>
                          <w:szCs w:val="21"/>
                        </w:rPr>
                        <w:t>result_df</w:t>
                      </w:r>
                      <w:proofErr w:type="spellEnd"/>
                      <w:r w:rsidRPr="00065AA3">
                        <w:rPr>
                          <w:rFonts w:ascii="Courier New" w:hAnsi="Courier New" w:cs="Courier New"/>
                          <w:color w:val="000000"/>
                          <w:sz w:val="21"/>
                          <w:szCs w:val="21"/>
                        </w:rPr>
                        <w:t xml:space="preserve"> = </w:t>
                      </w:r>
                      <w:proofErr w:type="spellStart"/>
                      <w:r w:rsidRPr="00065AA3">
                        <w:rPr>
                          <w:rFonts w:ascii="Courier New" w:hAnsi="Courier New" w:cs="Courier New"/>
                          <w:color w:val="000000"/>
                          <w:sz w:val="21"/>
                          <w:szCs w:val="21"/>
                        </w:rPr>
                        <w:t>pd.DataFrame</w:t>
                      </w:r>
                      <w:proofErr w:type="spellEnd"/>
                      <w:r w:rsidRPr="00065AA3">
                        <w:rPr>
                          <w:rFonts w:ascii="Courier New" w:hAnsi="Courier New" w:cs="Courier New"/>
                          <w:color w:val="000000"/>
                          <w:sz w:val="21"/>
                          <w:szCs w:val="21"/>
                        </w:rPr>
                        <w:t>(</w:t>
                      </w:r>
                      <w:proofErr w:type="spellStart"/>
                      <w:r w:rsidRPr="00065AA3">
                        <w:rPr>
                          <w:rFonts w:ascii="Courier New" w:hAnsi="Courier New" w:cs="Courier New"/>
                          <w:color w:val="000000"/>
                          <w:sz w:val="21"/>
                          <w:szCs w:val="21"/>
                        </w:rPr>
                        <w:t>most_frequent_values</w:t>
                      </w:r>
                      <w:proofErr w:type="spellEnd"/>
                      <w:r w:rsidRPr="00065AA3">
                        <w:rPr>
                          <w:rFonts w:ascii="Courier New" w:hAnsi="Courier New" w:cs="Courier New"/>
                          <w:color w:val="000000"/>
                          <w:sz w:val="21"/>
                          <w:szCs w:val="21"/>
                        </w:rPr>
                        <w:t>).T</w:t>
                      </w:r>
                    </w:p>
                    <w:p w:rsidRPr="00065AA3" w:rsidR="00065AA3" w:rsidP="00065AA3" w:rsidRDefault="00065AA3" w14:paraId="0A37501D" w14:textId="77777777">
                      <w:pPr>
                        <w:shd w:val="clear" w:color="auto" w:fill="F7F7F7"/>
                        <w:spacing w:line="285" w:lineRule="atLeast"/>
                        <w:rPr>
                          <w:rFonts w:ascii="Courier New" w:hAnsi="Courier New" w:cs="Courier New"/>
                          <w:color w:val="000000"/>
                          <w:sz w:val="21"/>
                          <w:szCs w:val="21"/>
                        </w:rPr>
                      </w:pPr>
                    </w:p>
                    <w:p w:rsidRPr="00065AA3" w:rsidR="00065AA3" w:rsidP="00065AA3" w:rsidRDefault="00065AA3" w14:paraId="2A3C8456" w14:textId="0B50409A">
                      <w:pPr>
                        <w:shd w:val="clear" w:color="auto" w:fill="F7F7F7"/>
                        <w:spacing w:line="285" w:lineRule="atLeast"/>
                        <w:rPr>
                          <w:rFonts w:ascii="Courier New" w:hAnsi="Courier New" w:cs="Courier New"/>
                          <w:color w:val="000000"/>
                          <w:sz w:val="21"/>
                          <w:szCs w:val="21"/>
                        </w:rPr>
                      </w:pPr>
                      <w:r w:rsidRPr="00065AA3">
                        <w:rPr>
                          <w:rFonts w:ascii="Courier New" w:hAnsi="Courier New" w:cs="Courier New"/>
                          <w:color w:val="795E26"/>
                          <w:sz w:val="21"/>
                          <w:szCs w:val="21"/>
                        </w:rPr>
                        <w:t>print</w:t>
                      </w:r>
                      <w:r w:rsidRPr="00065AA3">
                        <w:rPr>
                          <w:rFonts w:ascii="Courier New" w:hAnsi="Courier New" w:cs="Courier New"/>
                          <w:color w:val="000000"/>
                          <w:sz w:val="21"/>
                          <w:szCs w:val="21"/>
                        </w:rPr>
                        <w:t>(</w:t>
                      </w:r>
                      <w:proofErr w:type="spellStart"/>
                      <w:r w:rsidRPr="00065AA3">
                        <w:rPr>
                          <w:rFonts w:ascii="Courier New" w:hAnsi="Courier New" w:cs="Courier New"/>
                          <w:color w:val="000000"/>
                          <w:sz w:val="21"/>
                          <w:szCs w:val="21"/>
                        </w:rPr>
                        <w:t>result_df</w:t>
                      </w:r>
                      <w:proofErr w:type="spellEnd"/>
                      <w:r w:rsidRPr="00065AA3">
                        <w:rPr>
                          <w:rFonts w:ascii="Courier New" w:hAnsi="Courier New" w:cs="Courier New"/>
                          <w:color w:val="000000"/>
                          <w:sz w:val="21"/>
                          <w:szCs w:val="21"/>
                        </w:rPr>
                        <w:t>)</w:t>
                      </w:r>
                    </w:p>
                  </w:txbxContent>
                </v:textbox>
                <w10:wrap type="topAndBottom" anchorx="margin"/>
              </v:shape>
            </w:pict>
          </mc:Fallback>
        </mc:AlternateContent>
      </w:r>
      <w:r w:rsidR="00975432" w:rsidRPr="00975432">
        <w:t>What value occurs most frequently, and how often does it occur?</w:t>
      </w:r>
      <w:bookmarkEnd w:id="15"/>
      <w:bookmarkEnd w:id="16"/>
    </w:p>
    <w:p w14:paraId="77AD4242" w14:textId="360C688B" w:rsidR="00065AA3" w:rsidRPr="00065AA3" w:rsidRDefault="00065AA3" w:rsidP="00065AA3"/>
    <w:tbl>
      <w:tblPr>
        <w:tblW w:w="5000" w:type="pct"/>
        <w:tblLook w:val="04A0" w:firstRow="1" w:lastRow="0" w:firstColumn="1" w:lastColumn="0" w:noHBand="0" w:noVBand="1"/>
      </w:tblPr>
      <w:tblGrid>
        <w:gridCol w:w="5226"/>
        <w:gridCol w:w="1611"/>
        <w:gridCol w:w="1469"/>
      </w:tblGrid>
      <w:tr w:rsidR="00674BEE" w:rsidRPr="00674BEE" w14:paraId="6F7DBFB5" w14:textId="77777777" w:rsidTr="00F0548B">
        <w:trPr>
          <w:trHeight w:val="300"/>
        </w:trPr>
        <w:tc>
          <w:tcPr>
            <w:tcW w:w="3146" w:type="pct"/>
            <w:tcBorders>
              <w:top w:val="nil"/>
              <w:left w:val="nil"/>
              <w:bottom w:val="nil"/>
              <w:right w:val="nil"/>
            </w:tcBorders>
            <w:shd w:val="clear" w:color="auto" w:fill="auto"/>
            <w:noWrap/>
            <w:vAlign w:val="bottom"/>
            <w:hideMark/>
          </w:tcPr>
          <w:p w14:paraId="2FC8BB12" w14:textId="77777777" w:rsidR="00674BEE" w:rsidRPr="00674BEE" w:rsidRDefault="00674BEE" w:rsidP="00674BEE"/>
        </w:tc>
        <w:tc>
          <w:tcPr>
            <w:tcW w:w="970" w:type="pct"/>
            <w:tcBorders>
              <w:top w:val="nil"/>
              <w:left w:val="nil"/>
              <w:bottom w:val="nil"/>
              <w:right w:val="nil"/>
            </w:tcBorders>
            <w:shd w:val="clear" w:color="auto" w:fill="auto"/>
            <w:noWrap/>
            <w:vAlign w:val="bottom"/>
            <w:hideMark/>
          </w:tcPr>
          <w:p w14:paraId="42BD8066"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value</w:t>
            </w:r>
          </w:p>
        </w:tc>
        <w:tc>
          <w:tcPr>
            <w:tcW w:w="884" w:type="pct"/>
            <w:tcBorders>
              <w:top w:val="nil"/>
              <w:left w:val="nil"/>
              <w:bottom w:val="nil"/>
              <w:right w:val="nil"/>
            </w:tcBorders>
            <w:shd w:val="clear" w:color="auto" w:fill="auto"/>
            <w:noWrap/>
            <w:vAlign w:val="bottom"/>
            <w:hideMark/>
          </w:tcPr>
          <w:p w14:paraId="7AF3A13E"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count</w:t>
            </w:r>
          </w:p>
        </w:tc>
      </w:tr>
      <w:tr w:rsidR="00674BEE" w:rsidRPr="00674BEE" w14:paraId="2EAC98F5" w14:textId="77777777" w:rsidTr="00F0548B">
        <w:trPr>
          <w:trHeight w:val="300"/>
        </w:trPr>
        <w:tc>
          <w:tcPr>
            <w:tcW w:w="3146" w:type="pct"/>
            <w:tcBorders>
              <w:top w:val="nil"/>
              <w:left w:val="nil"/>
              <w:bottom w:val="nil"/>
              <w:right w:val="nil"/>
            </w:tcBorders>
            <w:shd w:val="clear" w:color="auto" w:fill="auto"/>
            <w:noWrap/>
            <w:vAlign w:val="bottom"/>
            <w:hideMark/>
          </w:tcPr>
          <w:p w14:paraId="46306A14"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Hospital Mortality</w:t>
            </w:r>
          </w:p>
        </w:tc>
        <w:tc>
          <w:tcPr>
            <w:tcW w:w="970" w:type="pct"/>
            <w:tcBorders>
              <w:top w:val="nil"/>
              <w:left w:val="nil"/>
              <w:bottom w:val="nil"/>
              <w:right w:val="nil"/>
            </w:tcBorders>
            <w:shd w:val="clear" w:color="auto" w:fill="auto"/>
            <w:noWrap/>
            <w:vAlign w:val="bottom"/>
            <w:hideMark/>
          </w:tcPr>
          <w:p w14:paraId="4A626DB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3D16CC6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15866</w:t>
            </w:r>
          </w:p>
        </w:tc>
      </w:tr>
      <w:tr w:rsidR="00674BEE" w:rsidRPr="00674BEE" w14:paraId="6E95042F" w14:textId="77777777" w:rsidTr="00F0548B">
        <w:trPr>
          <w:trHeight w:val="300"/>
        </w:trPr>
        <w:tc>
          <w:tcPr>
            <w:tcW w:w="3146" w:type="pct"/>
            <w:tcBorders>
              <w:top w:val="nil"/>
              <w:left w:val="nil"/>
              <w:bottom w:val="nil"/>
              <w:right w:val="nil"/>
            </w:tcBorders>
            <w:shd w:val="clear" w:color="auto" w:fill="auto"/>
            <w:noWrap/>
            <w:vAlign w:val="bottom"/>
            <w:hideMark/>
          </w:tcPr>
          <w:p w14:paraId="2E74CD6A"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Age</w:t>
            </w:r>
          </w:p>
        </w:tc>
        <w:tc>
          <w:tcPr>
            <w:tcW w:w="970" w:type="pct"/>
            <w:tcBorders>
              <w:top w:val="nil"/>
              <w:left w:val="nil"/>
              <w:bottom w:val="nil"/>
              <w:right w:val="nil"/>
            </w:tcBorders>
            <w:shd w:val="clear" w:color="auto" w:fill="auto"/>
            <w:noWrap/>
            <w:vAlign w:val="bottom"/>
            <w:hideMark/>
          </w:tcPr>
          <w:p w14:paraId="51F9304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77</w:t>
            </w:r>
          </w:p>
        </w:tc>
        <w:tc>
          <w:tcPr>
            <w:tcW w:w="884" w:type="pct"/>
            <w:tcBorders>
              <w:top w:val="nil"/>
              <w:left w:val="nil"/>
              <w:bottom w:val="nil"/>
              <w:right w:val="nil"/>
            </w:tcBorders>
            <w:shd w:val="clear" w:color="auto" w:fill="auto"/>
            <w:noWrap/>
            <w:vAlign w:val="bottom"/>
            <w:hideMark/>
          </w:tcPr>
          <w:p w14:paraId="5FBCF1CC"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504</w:t>
            </w:r>
          </w:p>
        </w:tc>
      </w:tr>
      <w:tr w:rsidR="00674BEE" w:rsidRPr="00674BEE" w14:paraId="1A3B8370" w14:textId="77777777" w:rsidTr="00F0548B">
        <w:trPr>
          <w:trHeight w:val="300"/>
        </w:trPr>
        <w:tc>
          <w:tcPr>
            <w:tcW w:w="3146" w:type="pct"/>
            <w:tcBorders>
              <w:top w:val="nil"/>
              <w:left w:val="nil"/>
              <w:bottom w:val="nil"/>
              <w:right w:val="nil"/>
            </w:tcBorders>
            <w:shd w:val="clear" w:color="auto" w:fill="auto"/>
            <w:noWrap/>
            <w:vAlign w:val="bottom"/>
            <w:hideMark/>
          </w:tcPr>
          <w:p w14:paraId="65CE808C"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Gender</w:t>
            </w:r>
          </w:p>
        </w:tc>
        <w:tc>
          <w:tcPr>
            <w:tcW w:w="970" w:type="pct"/>
            <w:tcBorders>
              <w:top w:val="nil"/>
              <w:left w:val="nil"/>
              <w:bottom w:val="nil"/>
              <w:right w:val="nil"/>
            </w:tcBorders>
            <w:shd w:val="clear" w:color="auto" w:fill="auto"/>
            <w:noWrap/>
            <w:vAlign w:val="bottom"/>
            <w:hideMark/>
          </w:tcPr>
          <w:p w14:paraId="3E267644"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w:t>
            </w:r>
          </w:p>
        </w:tc>
        <w:tc>
          <w:tcPr>
            <w:tcW w:w="884" w:type="pct"/>
            <w:tcBorders>
              <w:top w:val="nil"/>
              <w:left w:val="nil"/>
              <w:bottom w:val="nil"/>
              <w:right w:val="nil"/>
            </w:tcBorders>
            <w:shd w:val="clear" w:color="auto" w:fill="auto"/>
            <w:noWrap/>
            <w:vAlign w:val="bottom"/>
            <w:hideMark/>
          </w:tcPr>
          <w:p w14:paraId="6493EEC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11457</w:t>
            </w:r>
          </w:p>
        </w:tc>
      </w:tr>
      <w:tr w:rsidR="00674BEE" w:rsidRPr="00674BEE" w14:paraId="6BB4E2CB" w14:textId="77777777" w:rsidTr="00F0548B">
        <w:trPr>
          <w:trHeight w:val="300"/>
        </w:trPr>
        <w:tc>
          <w:tcPr>
            <w:tcW w:w="3146" w:type="pct"/>
            <w:tcBorders>
              <w:top w:val="nil"/>
              <w:left w:val="nil"/>
              <w:bottom w:val="nil"/>
              <w:right w:val="nil"/>
            </w:tcBorders>
            <w:shd w:val="clear" w:color="auto" w:fill="auto"/>
            <w:noWrap/>
            <w:vAlign w:val="bottom"/>
            <w:hideMark/>
          </w:tcPr>
          <w:p w14:paraId="782E15EF"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Uncomplicated Hypertension</w:t>
            </w:r>
          </w:p>
        </w:tc>
        <w:tc>
          <w:tcPr>
            <w:tcW w:w="970" w:type="pct"/>
            <w:tcBorders>
              <w:top w:val="nil"/>
              <w:left w:val="nil"/>
              <w:bottom w:val="nil"/>
              <w:right w:val="nil"/>
            </w:tcBorders>
            <w:shd w:val="clear" w:color="auto" w:fill="auto"/>
            <w:noWrap/>
            <w:vAlign w:val="bottom"/>
            <w:hideMark/>
          </w:tcPr>
          <w:p w14:paraId="1B0C5F2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44AAE8E1"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10123</w:t>
            </w:r>
          </w:p>
        </w:tc>
      </w:tr>
      <w:tr w:rsidR="00674BEE" w:rsidRPr="00674BEE" w14:paraId="4C9260CD" w14:textId="77777777" w:rsidTr="00F0548B">
        <w:trPr>
          <w:trHeight w:val="300"/>
        </w:trPr>
        <w:tc>
          <w:tcPr>
            <w:tcW w:w="3146" w:type="pct"/>
            <w:tcBorders>
              <w:top w:val="nil"/>
              <w:left w:val="nil"/>
              <w:bottom w:val="nil"/>
              <w:right w:val="nil"/>
            </w:tcBorders>
            <w:shd w:val="clear" w:color="auto" w:fill="auto"/>
            <w:noWrap/>
            <w:vAlign w:val="bottom"/>
            <w:hideMark/>
          </w:tcPr>
          <w:p w14:paraId="156D6489"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Complicated Hypertension</w:t>
            </w:r>
          </w:p>
        </w:tc>
        <w:tc>
          <w:tcPr>
            <w:tcW w:w="970" w:type="pct"/>
            <w:tcBorders>
              <w:top w:val="nil"/>
              <w:left w:val="nil"/>
              <w:bottom w:val="nil"/>
              <w:right w:val="nil"/>
            </w:tcBorders>
            <w:shd w:val="clear" w:color="auto" w:fill="auto"/>
            <w:noWrap/>
            <w:vAlign w:val="bottom"/>
            <w:hideMark/>
          </w:tcPr>
          <w:p w14:paraId="20B686B5"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155A844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17418</w:t>
            </w:r>
          </w:p>
        </w:tc>
      </w:tr>
      <w:tr w:rsidR="00674BEE" w:rsidRPr="00674BEE" w14:paraId="0287A3CB" w14:textId="77777777" w:rsidTr="00F0548B">
        <w:trPr>
          <w:trHeight w:val="300"/>
        </w:trPr>
        <w:tc>
          <w:tcPr>
            <w:tcW w:w="3146" w:type="pct"/>
            <w:tcBorders>
              <w:top w:val="nil"/>
              <w:left w:val="nil"/>
              <w:bottom w:val="nil"/>
              <w:right w:val="nil"/>
            </w:tcBorders>
            <w:shd w:val="clear" w:color="auto" w:fill="auto"/>
            <w:noWrap/>
            <w:vAlign w:val="bottom"/>
            <w:hideMark/>
          </w:tcPr>
          <w:p w14:paraId="269888B8"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Uncomplicated Diabetes</w:t>
            </w:r>
          </w:p>
        </w:tc>
        <w:tc>
          <w:tcPr>
            <w:tcW w:w="970" w:type="pct"/>
            <w:tcBorders>
              <w:top w:val="nil"/>
              <w:left w:val="nil"/>
              <w:bottom w:val="nil"/>
              <w:right w:val="nil"/>
            </w:tcBorders>
            <w:shd w:val="clear" w:color="auto" w:fill="auto"/>
            <w:noWrap/>
            <w:vAlign w:val="bottom"/>
            <w:hideMark/>
          </w:tcPr>
          <w:p w14:paraId="44C1B211"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55D90AF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14980</w:t>
            </w:r>
          </w:p>
        </w:tc>
      </w:tr>
      <w:tr w:rsidR="00674BEE" w:rsidRPr="00674BEE" w14:paraId="3679AE46" w14:textId="77777777" w:rsidTr="00F0548B">
        <w:trPr>
          <w:trHeight w:val="300"/>
        </w:trPr>
        <w:tc>
          <w:tcPr>
            <w:tcW w:w="3146" w:type="pct"/>
            <w:tcBorders>
              <w:top w:val="nil"/>
              <w:left w:val="nil"/>
              <w:bottom w:val="nil"/>
              <w:right w:val="nil"/>
            </w:tcBorders>
            <w:shd w:val="clear" w:color="auto" w:fill="auto"/>
            <w:noWrap/>
            <w:vAlign w:val="bottom"/>
            <w:hideMark/>
          </w:tcPr>
          <w:p w14:paraId="28A35D57"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Complicated Diabetes</w:t>
            </w:r>
          </w:p>
        </w:tc>
        <w:tc>
          <w:tcPr>
            <w:tcW w:w="970" w:type="pct"/>
            <w:tcBorders>
              <w:top w:val="nil"/>
              <w:left w:val="nil"/>
              <w:bottom w:val="nil"/>
              <w:right w:val="nil"/>
            </w:tcBorders>
            <w:shd w:val="clear" w:color="auto" w:fill="auto"/>
            <w:noWrap/>
            <w:vAlign w:val="bottom"/>
            <w:hideMark/>
          </w:tcPr>
          <w:p w14:paraId="1E40AE1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3263B73F"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17924</w:t>
            </w:r>
          </w:p>
        </w:tc>
      </w:tr>
      <w:tr w:rsidR="00674BEE" w:rsidRPr="00674BEE" w14:paraId="01E53F0F" w14:textId="77777777" w:rsidTr="00F0548B">
        <w:trPr>
          <w:trHeight w:val="300"/>
        </w:trPr>
        <w:tc>
          <w:tcPr>
            <w:tcW w:w="3146" w:type="pct"/>
            <w:tcBorders>
              <w:top w:val="nil"/>
              <w:left w:val="nil"/>
              <w:bottom w:val="nil"/>
              <w:right w:val="nil"/>
            </w:tcBorders>
            <w:shd w:val="clear" w:color="auto" w:fill="auto"/>
            <w:noWrap/>
            <w:vAlign w:val="bottom"/>
            <w:hideMark/>
          </w:tcPr>
          <w:p w14:paraId="751F8AB8"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Malignancy</w:t>
            </w:r>
          </w:p>
        </w:tc>
        <w:tc>
          <w:tcPr>
            <w:tcW w:w="970" w:type="pct"/>
            <w:tcBorders>
              <w:top w:val="nil"/>
              <w:left w:val="nil"/>
              <w:bottom w:val="nil"/>
              <w:right w:val="nil"/>
            </w:tcBorders>
            <w:shd w:val="clear" w:color="auto" w:fill="auto"/>
            <w:noWrap/>
            <w:vAlign w:val="bottom"/>
            <w:hideMark/>
          </w:tcPr>
          <w:p w14:paraId="5619A62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310758C5"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16871</w:t>
            </w:r>
          </w:p>
        </w:tc>
      </w:tr>
      <w:tr w:rsidR="00674BEE" w:rsidRPr="00674BEE" w14:paraId="6CFC8FFA" w14:textId="77777777" w:rsidTr="00F0548B">
        <w:trPr>
          <w:trHeight w:val="300"/>
        </w:trPr>
        <w:tc>
          <w:tcPr>
            <w:tcW w:w="3146" w:type="pct"/>
            <w:tcBorders>
              <w:top w:val="nil"/>
              <w:left w:val="nil"/>
              <w:bottom w:val="nil"/>
              <w:right w:val="nil"/>
            </w:tcBorders>
            <w:shd w:val="clear" w:color="auto" w:fill="auto"/>
            <w:noWrap/>
            <w:vAlign w:val="bottom"/>
            <w:hideMark/>
          </w:tcPr>
          <w:p w14:paraId="52B0CC7C"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Hematologic Disease</w:t>
            </w:r>
          </w:p>
        </w:tc>
        <w:tc>
          <w:tcPr>
            <w:tcW w:w="970" w:type="pct"/>
            <w:tcBorders>
              <w:top w:val="nil"/>
              <w:left w:val="nil"/>
              <w:bottom w:val="nil"/>
              <w:right w:val="nil"/>
            </w:tcBorders>
            <w:shd w:val="clear" w:color="auto" w:fill="auto"/>
            <w:noWrap/>
            <w:vAlign w:val="bottom"/>
            <w:hideMark/>
          </w:tcPr>
          <w:p w14:paraId="63A18711"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46C775BC"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16070</w:t>
            </w:r>
          </w:p>
        </w:tc>
      </w:tr>
      <w:tr w:rsidR="00674BEE" w:rsidRPr="00674BEE" w14:paraId="00E0FCD1" w14:textId="77777777" w:rsidTr="00F0548B">
        <w:trPr>
          <w:trHeight w:val="300"/>
        </w:trPr>
        <w:tc>
          <w:tcPr>
            <w:tcW w:w="3146" w:type="pct"/>
            <w:tcBorders>
              <w:top w:val="nil"/>
              <w:left w:val="nil"/>
              <w:bottom w:val="nil"/>
              <w:right w:val="nil"/>
            </w:tcBorders>
            <w:shd w:val="clear" w:color="auto" w:fill="auto"/>
            <w:noWrap/>
            <w:vAlign w:val="bottom"/>
            <w:hideMark/>
          </w:tcPr>
          <w:p w14:paraId="302C4C21"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Metastasis</w:t>
            </w:r>
          </w:p>
        </w:tc>
        <w:tc>
          <w:tcPr>
            <w:tcW w:w="970" w:type="pct"/>
            <w:tcBorders>
              <w:top w:val="nil"/>
              <w:left w:val="nil"/>
              <w:bottom w:val="nil"/>
              <w:right w:val="nil"/>
            </w:tcBorders>
            <w:shd w:val="clear" w:color="auto" w:fill="auto"/>
            <w:noWrap/>
            <w:vAlign w:val="bottom"/>
            <w:hideMark/>
          </w:tcPr>
          <w:p w14:paraId="2E714D74"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4BB52F3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18055</w:t>
            </w:r>
          </w:p>
        </w:tc>
      </w:tr>
      <w:tr w:rsidR="00674BEE" w:rsidRPr="00674BEE" w14:paraId="7F9601CA" w14:textId="77777777" w:rsidTr="00F0548B">
        <w:trPr>
          <w:trHeight w:val="300"/>
        </w:trPr>
        <w:tc>
          <w:tcPr>
            <w:tcW w:w="3146" w:type="pct"/>
            <w:tcBorders>
              <w:top w:val="nil"/>
              <w:left w:val="nil"/>
              <w:bottom w:val="nil"/>
              <w:right w:val="nil"/>
            </w:tcBorders>
            <w:shd w:val="clear" w:color="auto" w:fill="auto"/>
            <w:noWrap/>
            <w:vAlign w:val="bottom"/>
            <w:hideMark/>
          </w:tcPr>
          <w:p w14:paraId="524F9B5E"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Peripheral Vascular Disease</w:t>
            </w:r>
          </w:p>
        </w:tc>
        <w:tc>
          <w:tcPr>
            <w:tcW w:w="970" w:type="pct"/>
            <w:tcBorders>
              <w:top w:val="nil"/>
              <w:left w:val="nil"/>
              <w:bottom w:val="nil"/>
              <w:right w:val="nil"/>
            </w:tcBorders>
            <w:shd w:val="clear" w:color="auto" w:fill="auto"/>
            <w:noWrap/>
            <w:vAlign w:val="bottom"/>
            <w:hideMark/>
          </w:tcPr>
          <w:p w14:paraId="53083CE4"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7E14D0AA"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17244</w:t>
            </w:r>
          </w:p>
        </w:tc>
      </w:tr>
      <w:tr w:rsidR="00674BEE" w:rsidRPr="00674BEE" w14:paraId="13F7C19D" w14:textId="77777777" w:rsidTr="00F0548B">
        <w:trPr>
          <w:trHeight w:val="300"/>
        </w:trPr>
        <w:tc>
          <w:tcPr>
            <w:tcW w:w="3146" w:type="pct"/>
            <w:tcBorders>
              <w:top w:val="nil"/>
              <w:left w:val="nil"/>
              <w:bottom w:val="nil"/>
              <w:right w:val="nil"/>
            </w:tcBorders>
            <w:shd w:val="clear" w:color="auto" w:fill="auto"/>
            <w:noWrap/>
            <w:vAlign w:val="bottom"/>
            <w:hideMark/>
          </w:tcPr>
          <w:p w14:paraId="38CFA249"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Hypothyroidism</w:t>
            </w:r>
          </w:p>
        </w:tc>
        <w:tc>
          <w:tcPr>
            <w:tcW w:w="970" w:type="pct"/>
            <w:tcBorders>
              <w:top w:val="nil"/>
              <w:left w:val="nil"/>
              <w:bottom w:val="nil"/>
              <w:right w:val="nil"/>
            </w:tcBorders>
            <w:shd w:val="clear" w:color="auto" w:fill="auto"/>
            <w:noWrap/>
            <w:vAlign w:val="bottom"/>
            <w:hideMark/>
          </w:tcPr>
          <w:p w14:paraId="1091A6C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3EB72AF5"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17307</w:t>
            </w:r>
          </w:p>
        </w:tc>
      </w:tr>
      <w:tr w:rsidR="00674BEE" w:rsidRPr="00674BEE" w14:paraId="35FADA53" w14:textId="77777777" w:rsidTr="00F0548B">
        <w:trPr>
          <w:trHeight w:val="300"/>
        </w:trPr>
        <w:tc>
          <w:tcPr>
            <w:tcW w:w="3146" w:type="pct"/>
            <w:tcBorders>
              <w:top w:val="nil"/>
              <w:left w:val="nil"/>
              <w:bottom w:val="nil"/>
              <w:right w:val="nil"/>
            </w:tcBorders>
            <w:shd w:val="clear" w:color="auto" w:fill="auto"/>
            <w:noWrap/>
            <w:vAlign w:val="bottom"/>
            <w:hideMark/>
          </w:tcPr>
          <w:p w14:paraId="22CB57E3"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Chronic Heart Failure</w:t>
            </w:r>
          </w:p>
        </w:tc>
        <w:tc>
          <w:tcPr>
            <w:tcW w:w="970" w:type="pct"/>
            <w:tcBorders>
              <w:top w:val="nil"/>
              <w:left w:val="nil"/>
              <w:bottom w:val="nil"/>
              <w:right w:val="nil"/>
            </w:tcBorders>
            <w:shd w:val="clear" w:color="auto" w:fill="auto"/>
            <w:noWrap/>
            <w:vAlign w:val="bottom"/>
            <w:hideMark/>
          </w:tcPr>
          <w:p w14:paraId="6DF76D9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48350B2F"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14348</w:t>
            </w:r>
          </w:p>
        </w:tc>
      </w:tr>
      <w:tr w:rsidR="00674BEE" w:rsidRPr="00674BEE" w14:paraId="35B2B774" w14:textId="77777777" w:rsidTr="00F0548B">
        <w:trPr>
          <w:trHeight w:val="300"/>
        </w:trPr>
        <w:tc>
          <w:tcPr>
            <w:tcW w:w="3146" w:type="pct"/>
            <w:tcBorders>
              <w:top w:val="nil"/>
              <w:left w:val="nil"/>
              <w:bottom w:val="nil"/>
              <w:right w:val="nil"/>
            </w:tcBorders>
            <w:shd w:val="clear" w:color="auto" w:fill="auto"/>
            <w:noWrap/>
            <w:vAlign w:val="bottom"/>
            <w:hideMark/>
          </w:tcPr>
          <w:p w14:paraId="73966A3B"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Stroke</w:t>
            </w:r>
          </w:p>
        </w:tc>
        <w:tc>
          <w:tcPr>
            <w:tcW w:w="970" w:type="pct"/>
            <w:tcBorders>
              <w:top w:val="nil"/>
              <w:left w:val="nil"/>
              <w:bottom w:val="nil"/>
              <w:right w:val="nil"/>
            </w:tcBorders>
            <w:shd w:val="clear" w:color="auto" w:fill="auto"/>
            <w:noWrap/>
            <w:vAlign w:val="bottom"/>
            <w:hideMark/>
          </w:tcPr>
          <w:p w14:paraId="6C764F9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11D8654B"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17825</w:t>
            </w:r>
          </w:p>
        </w:tc>
      </w:tr>
      <w:tr w:rsidR="00674BEE" w:rsidRPr="00674BEE" w14:paraId="440FBEBE" w14:textId="77777777" w:rsidTr="00F0548B">
        <w:trPr>
          <w:trHeight w:val="300"/>
        </w:trPr>
        <w:tc>
          <w:tcPr>
            <w:tcW w:w="3146" w:type="pct"/>
            <w:tcBorders>
              <w:top w:val="nil"/>
              <w:left w:val="nil"/>
              <w:bottom w:val="nil"/>
              <w:right w:val="nil"/>
            </w:tcBorders>
            <w:shd w:val="clear" w:color="auto" w:fill="auto"/>
            <w:noWrap/>
            <w:vAlign w:val="bottom"/>
            <w:hideMark/>
          </w:tcPr>
          <w:p w14:paraId="2434A260"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Liver Disease</w:t>
            </w:r>
          </w:p>
        </w:tc>
        <w:tc>
          <w:tcPr>
            <w:tcW w:w="970" w:type="pct"/>
            <w:tcBorders>
              <w:top w:val="nil"/>
              <w:left w:val="nil"/>
              <w:bottom w:val="nil"/>
              <w:right w:val="nil"/>
            </w:tcBorders>
            <w:shd w:val="clear" w:color="auto" w:fill="auto"/>
            <w:noWrap/>
            <w:vAlign w:val="bottom"/>
            <w:hideMark/>
          </w:tcPr>
          <w:p w14:paraId="1246106C"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24F0C705"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17085</w:t>
            </w:r>
          </w:p>
        </w:tc>
      </w:tr>
      <w:tr w:rsidR="00674BEE" w:rsidRPr="00674BEE" w14:paraId="2563E34B" w14:textId="77777777" w:rsidTr="00F0548B">
        <w:trPr>
          <w:trHeight w:val="300"/>
        </w:trPr>
        <w:tc>
          <w:tcPr>
            <w:tcW w:w="3146" w:type="pct"/>
            <w:tcBorders>
              <w:top w:val="nil"/>
              <w:left w:val="nil"/>
              <w:bottom w:val="nil"/>
              <w:right w:val="nil"/>
            </w:tcBorders>
            <w:shd w:val="clear" w:color="auto" w:fill="auto"/>
            <w:noWrap/>
            <w:vAlign w:val="bottom"/>
            <w:hideMark/>
          </w:tcPr>
          <w:p w14:paraId="2B155425"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SAPS II</w:t>
            </w:r>
          </w:p>
        </w:tc>
        <w:tc>
          <w:tcPr>
            <w:tcW w:w="970" w:type="pct"/>
            <w:tcBorders>
              <w:top w:val="nil"/>
              <w:left w:val="nil"/>
              <w:bottom w:val="nil"/>
              <w:right w:val="nil"/>
            </w:tcBorders>
            <w:shd w:val="clear" w:color="auto" w:fill="auto"/>
            <w:noWrap/>
            <w:vAlign w:val="bottom"/>
            <w:hideMark/>
          </w:tcPr>
          <w:p w14:paraId="6C49D01A"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34</w:t>
            </w:r>
          </w:p>
        </w:tc>
        <w:tc>
          <w:tcPr>
            <w:tcW w:w="884" w:type="pct"/>
            <w:tcBorders>
              <w:top w:val="nil"/>
              <w:left w:val="nil"/>
              <w:bottom w:val="nil"/>
              <w:right w:val="nil"/>
            </w:tcBorders>
            <w:shd w:val="clear" w:color="auto" w:fill="auto"/>
            <w:noWrap/>
            <w:vAlign w:val="bottom"/>
            <w:hideMark/>
          </w:tcPr>
          <w:p w14:paraId="66C16C4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692</w:t>
            </w:r>
          </w:p>
        </w:tc>
      </w:tr>
      <w:tr w:rsidR="00674BEE" w:rsidRPr="00674BEE" w14:paraId="6102CB1E" w14:textId="77777777" w:rsidTr="00F0548B">
        <w:trPr>
          <w:trHeight w:val="300"/>
        </w:trPr>
        <w:tc>
          <w:tcPr>
            <w:tcW w:w="3146" w:type="pct"/>
            <w:tcBorders>
              <w:top w:val="nil"/>
              <w:left w:val="nil"/>
              <w:bottom w:val="nil"/>
              <w:right w:val="nil"/>
            </w:tcBorders>
            <w:shd w:val="clear" w:color="auto" w:fill="auto"/>
            <w:noWrap/>
            <w:vAlign w:val="bottom"/>
            <w:hideMark/>
          </w:tcPr>
          <w:p w14:paraId="0413859F"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SOFA</w:t>
            </w:r>
          </w:p>
        </w:tc>
        <w:tc>
          <w:tcPr>
            <w:tcW w:w="970" w:type="pct"/>
            <w:tcBorders>
              <w:top w:val="nil"/>
              <w:left w:val="nil"/>
              <w:bottom w:val="nil"/>
              <w:right w:val="nil"/>
            </w:tcBorders>
            <w:shd w:val="clear" w:color="auto" w:fill="auto"/>
            <w:noWrap/>
            <w:vAlign w:val="bottom"/>
            <w:hideMark/>
          </w:tcPr>
          <w:p w14:paraId="7BF9E24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4</w:t>
            </w:r>
          </w:p>
        </w:tc>
        <w:tc>
          <w:tcPr>
            <w:tcW w:w="884" w:type="pct"/>
            <w:tcBorders>
              <w:top w:val="nil"/>
              <w:left w:val="nil"/>
              <w:bottom w:val="nil"/>
              <w:right w:val="nil"/>
            </w:tcBorders>
            <w:shd w:val="clear" w:color="auto" w:fill="auto"/>
            <w:noWrap/>
            <w:vAlign w:val="bottom"/>
            <w:hideMark/>
          </w:tcPr>
          <w:p w14:paraId="3C6A9C81"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2872</w:t>
            </w:r>
          </w:p>
        </w:tc>
      </w:tr>
      <w:tr w:rsidR="00674BEE" w:rsidRPr="00674BEE" w14:paraId="27784AE7" w14:textId="77777777" w:rsidTr="00F0548B">
        <w:trPr>
          <w:trHeight w:val="300"/>
        </w:trPr>
        <w:tc>
          <w:tcPr>
            <w:tcW w:w="3146" w:type="pct"/>
            <w:tcBorders>
              <w:top w:val="nil"/>
              <w:left w:val="nil"/>
              <w:bottom w:val="nil"/>
              <w:right w:val="nil"/>
            </w:tcBorders>
            <w:shd w:val="clear" w:color="auto" w:fill="auto"/>
            <w:noWrap/>
            <w:vAlign w:val="bottom"/>
            <w:hideMark/>
          </w:tcPr>
          <w:p w14:paraId="433717F6"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OASIS</w:t>
            </w:r>
          </w:p>
        </w:tc>
        <w:tc>
          <w:tcPr>
            <w:tcW w:w="970" w:type="pct"/>
            <w:tcBorders>
              <w:top w:val="nil"/>
              <w:left w:val="nil"/>
              <w:bottom w:val="nil"/>
              <w:right w:val="nil"/>
            </w:tcBorders>
            <w:shd w:val="clear" w:color="auto" w:fill="auto"/>
            <w:noWrap/>
            <w:vAlign w:val="bottom"/>
            <w:hideMark/>
          </w:tcPr>
          <w:p w14:paraId="339F1EF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35</w:t>
            </w:r>
          </w:p>
        </w:tc>
        <w:tc>
          <w:tcPr>
            <w:tcW w:w="884" w:type="pct"/>
            <w:tcBorders>
              <w:top w:val="nil"/>
              <w:left w:val="nil"/>
              <w:bottom w:val="nil"/>
              <w:right w:val="nil"/>
            </w:tcBorders>
            <w:shd w:val="clear" w:color="auto" w:fill="auto"/>
            <w:noWrap/>
            <w:vAlign w:val="bottom"/>
            <w:hideMark/>
          </w:tcPr>
          <w:p w14:paraId="7A72F6F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972</w:t>
            </w:r>
          </w:p>
        </w:tc>
      </w:tr>
      <w:tr w:rsidR="00674BEE" w:rsidRPr="00674BEE" w14:paraId="65C3C9E1" w14:textId="77777777" w:rsidTr="00F0548B">
        <w:trPr>
          <w:trHeight w:val="300"/>
        </w:trPr>
        <w:tc>
          <w:tcPr>
            <w:tcW w:w="3146" w:type="pct"/>
            <w:tcBorders>
              <w:top w:val="nil"/>
              <w:left w:val="nil"/>
              <w:bottom w:val="nil"/>
              <w:right w:val="nil"/>
            </w:tcBorders>
            <w:shd w:val="clear" w:color="auto" w:fill="auto"/>
            <w:noWrap/>
            <w:vAlign w:val="bottom"/>
            <w:hideMark/>
          </w:tcPr>
          <w:p w14:paraId="4CDE412E"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Sepsis</w:t>
            </w:r>
          </w:p>
        </w:tc>
        <w:tc>
          <w:tcPr>
            <w:tcW w:w="970" w:type="pct"/>
            <w:tcBorders>
              <w:top w:val="nil"/>
              <w:left w:val="nil"/>
              <w:bottom w:val="nil"/>
              <w:right w:val="nil"/>
            </w:tcBorders>
            <w:shd w:val="clear" w:color="auto" w:fill="auto"/>
            <w:noWrap/>
            <w:vAlign w:val="bottom"/>
            <w:hideMark/>
          </w:tcPr>
          <w:p w14:paraId="0577639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5033940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16063</w:t>
            </w:r>
          </w:p>
        </w:tc>
      </w:tr>
      <w:tr w:rsidR="00674BEE" w:rsidRPr="00674BEE" w14:paraId="0CCAD98C" w14:textId="77777777" w:rsidTr="00F0548B">
        <w:trPr>
          <w:trHeight w:val="300"/>
        </w:trPr>
        <w:tc>
          <w:tcPr>
            <w:tcW w:w="3146" w:type="pct"/>
            <w:tcBorders>
              <w:top w:val="nil"/>
              <w:left w:val="nil"/>
              <w:bottom w:val="nil"/>
              <w:right w:val="nil"/>
            </w:tcBorders>
            <w:shd w:val="clear" w:color="auto" w:fill="auto"/>
            <w:noWrap/>
            <w:vAlign w:val="bottom"/>
            <w:hideMark/>
          </w:tcPr>
          <w:p w14:paraId="2324B30D"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Any Organ Failure</w:t>
            </w:r>
          </w:p>
        </w:tc>
        <w:tc>
          <w:tcPr>
            <w:tcW w:w="970" w:type="pct"/>
            <w:tcBorders>
              <w:top w:val="nil"/>
              <w:left w:val="nil"/>
              <w:bottom w:val="nil"/>
              <w:right w:val="nil"/>
            </w:tcBorders>
            <w:shd w:val="clear" w:color="auto" w:fill="auto"/>
            <w:noWrap/>
            <w:vAlign w:val="bottom"/>
            <w:hideMark/>
          </w:tcPr>
          <w:p w14:paraId="51F5CC4B"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w:t>
            </w:r>
          </w:p>
        </w:tc>
        <w:tc>
          <w:tcPr>
            <w:tcW w:w="884" w:type="pct"/>
            <w:tcBorders>
              <w:top w:val="nil"/>
              <w:left w:val="nil"/>
              <w:bottom w:val="nil"/>
              <w:right w:val="nil"/>
            </w:tcBorders>
            <w:shd w:val="clear" w:color="auto" w:fill="auto"/>
            <w:noWrap/>
            <w:vAlign w:val="bottom"/>
            <w:hideMark/>
          </w:tcPr>
          <w:p w14:paraId="5DAB3987"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9574</w:t>
            </w:r>
          </w:p>
        </w:tc>
      </w:tr>
      <w:tr w:rsidR="00674BEE" w:rsidRPr="00674BEE" w14:paraId="6FACE253" w14:textId="77777777" w:rsidTr="00F0548B">
        <w:trPr>
          <w:trHeight w:val="300"/>
        </w:trPr>
        <w:tc>
          <w:tcPr>
            <w:tcW w:w="3146" w:type="pct"/>
            <w:tcBorders>
              <w:top w:val="nil"/>
              <w:left w:val="nil"/>
              <w:bottom w:val="nil"/>
              <w:right w:val="nil"/>
            </w:tcBorders>
            <w:shd w:val="clear" w:color="auto" w:fill="auto"/>
            <w:noWrap/>
            <w:vAlign w:val="bottom"/>
            <w:hideMark/>
          </w:tcPr>
          <w:p w14:paraId="5D0879BE"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Severe Respiratory Failure</w:t>
            </w:r>
          </w:p>
        </w:tc>
        <w:tc>
          <w:tcPr>
            <w:tcW w:w="970" w:type="pct"/>
            <w:tcBorders>
              <w:top w:val="nil"/>
              <w:left w:val="nil"/>
              <w:bottom w:val="nil"/>
              <w:right w:val="nil"/>
            </w:tcBorders>
            <w:shd w:val="clear" w:color="auto" w:fill="auto"/>
            <w:noWrap/>
            <w:vAlign w:val="bottom"/>
            <w:hideMark/>
          </w:tcPr>
          <w:p w14:paraId="29335C7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326F3765"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17663</w:t>
            </w:r>
          </w:p>
        </w:tc>
      </w:tr>
      <w:tr w:rsidR="00674BEE" w:rsidRPr="00674BEE" w14:paraId="739A7131" w14:textId="77777777" w:rsidTr="00F0548B">
        <w:trPr>
          <w:trHeight w:val="300"/>
        </w:trPr>
        <w:tc>
          <w:tcPr>
            <w:tcW w:w="3146" w:type="pct"/>
            <w:tcBorders>
              <w:top w:val="nil"/>
              <w:left w:val="nil"/>
              <w:bottom w:val="nil"/>
              <w:right w:val="nil"/>
            </w:tcBorders>
            <w:shd w:val="clear" w:color="auto" w:fill="auto"/>
            <w:noWrap/>
            <w:vAlign w:val="bottom"/>
            <w:hideMark/>
          </w:tcPr>
          <w:p w14:paraId="567372AD"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Severe Coagulation Failure</w:t>
            </w:r>
          </w:p>
        </w:tc>
        <w:tc>
          <w:tcPr>
            <w:tcW w:w="970" w:type="pct"/>
            <w:tcBorders>
              <w:top w:val="nil"/>
              <w:left w:val="nil"/>
              <w:bottom w:val="nil"/>
              <w:right w:val="nil"/>
            </w:tcBorders>
            <w:shd w:val="clear" w:color="auto" w:fill="auto"/>
            <w:noWrap/>
            <w:vAlign w:val="bottom"/>
            <w:hideMark/>
          </w:tcPr>
          <w:p w14:paraId="26033FA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65AE87B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18783</w:t>
            </w:r>
          </w:p>
        </w:tc>
      </w:tr>
      <w:tr w:rsidR="00674BEE" w:rsidRPr="00674BEE" w14:paraId="2D57E853" w14:textId="77777777" w:rsidTr="00F0548B">
        <w:trPr>
          <w:trHeight w:val="300"/>
        </w:trPr>
        <w:tc>
          <w:tcPr>
            <w:tcW w:w="3146" w:type="pct"/>
            <w:tcBorders>
              <w:top w:val="nil"/>
              <w:left w:val="nil"/>
              <w:bottom w:val="nil"/>
              <w:right w:val="nil"/>
            </w:tcBorders>
            <w:shd w:val="clear" w:color="auto" w:fill="auto"/>
            <w:noWrap/>
            <w:vAlign w:val="bottom"/>
            <w:hideMark/>
          </w:tcPr>
          <w:p w14:paraId="06F55798"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Severe Liver Failure</w:t>
            </w:r>
          </w:p>
        </w:tc>
        <w:tc>
          <w:tcPr>
            <w:tcW w:w="970" w:type="pct"/>
            <w:tcBorders>
              <w:top w:val="nil"/>
              <w:left w:val="nil"/>
              <w:bottom w:val="nil"/>
              <w:right w:val="nil"/>
            </w:tcBorders>
            <w:shd w:val="clear" w:color="auto" w:fill="auto"/>
            <w:noWrap/>
            <w:vAlign w:val="bottom"/>
            <w:hideMark/>
          </w:tcPr>
          <w:p w14:paraId="0D2E203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3D958D3B"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18663</w:t>
            </w:r>
          </w:p>
        </w:tc>
      </w:tr>
      <w:tr w:rsidR="00674BEE" w:rsidRPr="00674BEE" w14:paraId="53C6DC40" w14:textId="77777777" w:rsidTr="00F0548B">
        <w:trPr>
          <w:trHeight w:val="300"/>
        </w:trPr>
        <w:tc>
          <w:tcPr>
            <w:tcW w:w="3146" w:type="pct"/>
            <w:tcBorders>
              <w:top w:val="nil"/>
              <w:left w:val="nil"/>
              <w:bottom w:val="nil"/>
              <w:right w:val="nil"/>
            </w:tcBorders>
            <w:shd w:val="clear" w:color="auto" w:fill="auto"/>
            <w:noWrap/>
            <w:vAlign w:val="bottom"/>
            <w:hideMark/>
          </w:tcPr>
          <w:p w14:paraId="20789477"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Severe Cardiovascular Failure</w:t>
            </w:r>
          </w:p>
        </w:tc>
        <w:tc>
          <w:tcPr>
            <w:tcW w:w="970" w:type="pct"/>
            <w:tcBorders>
              <w:top w:val="nil"/>
              <w:left w:val="nil"/>
              <w:bottom w:val="nil"/>
              <w:right w:val="nil"/>
            </w:tcBorders>
            <w:shd w:val="clear" w:color="auto" w:fill="auto"/>
            <w:noWrap/>
            <w:vAlign w:val="bottom"/>
            <w:hideMark/>
          </w:tcPr>
          <w:p w14:paraId="4CE46AA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71DD59B1"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16581</w:t>
            </w:r>
          </w:p>
        </w:tc>
      </w:tr>
      <w:tr w:rsidR="00674BEE" w:rsidRPr="00674BEE" w14:paraId="163323E9" w14:textId="77777777" w:rsidTr="00F0548B">
        <w:trPr>
          <w:trHeight w:val="300"/>
        </w:trPr>
        <w:tc>
          <w:tcPr>
            <w:tcW w:w="3146" w:type="pct"/>
            <w:tcBorders>
              <w:top w:val="nil"/>
              <w:left w:val="nil"/>
              <w:bottom w:val="nil"/>
              <w:right w:val="nil"/>
            </w:tcBorders>
            <w:shd w:val="clear" w:color="auto" w:fill="auto"/>
            <w:noWrap/>
            <w:vAlign w:val="bottom"/>
            <w:hideMark/>
          </w:tcPr>
          <w:p w14:paraId="0EFC7452"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Severe Central Nervous System Failure</w:t>
            </w:r>
          </w:p>
        </w:tc>
        <w:tc>
          <w:tcPr>
            <w:tcW w:w="970" w:type="pct"/>
            <w:tcBorders>
              <w:top w:val="nil"/>
              <w:left w:val="nil"/>
              <w:bottom w:val="nil"/>
              <w:right w:val="nil"/>
            </w:tcBorders>
            <w:shd w:val="clear" w:color="auto" w:fill="auto"/>
            <w:noWrap/>
            <w:vAlign w:val="bottom"/>
            <w:hideMark/>
          </w:tcPr>
          <w:p w14:paraId="060724F1"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5B20D90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17784</w:t>
            </w:r>
          </w:p>
        </w:tc>
      </w:tr>
      <w:tr w:rsidR="00674BEE" w:rsidRPr="00674BEE" w14:paraId="14D94F75" w14:textId="77777777" w:rsidTr="00F0548B">
        <w:trPr>
          <w:trHeight w:val="300"/>
        </w:trPr>
        <w:tc>
          <w:tcPr>
            <w:tcW w:w="3146" w:type="pct"/>
            <w:tcBorders>
              <w:top w:val="nil"/>
              <w:left w:val="nil"/>
              <w:bottom w:val="nil"/>
              <w:right w:val="nil"/>
            </w:tcBorders>
            <w:shd w:val="clear" w:color="auto" w:fill="auto"/>
            <w:noWrap/>
            <w:vAlign w:val="bottom"/>
            <w:hideMark/>
          </w:tcPr>
          <w:p w14:paraId="42F55BDD"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Severe Renal Failure</w:t>
            </w:r>
          </w:p>
        </w:tc>
        <w:tc>
          <w:tcPr>
            <w:tcW w:w="970" w:type="pct"/>
            <w:tcBorders>
              <w:top w:val="nil"/>
              <w:left w:val="nil"/>
              <w:bottom w:val="nil"/>
              <w:right w:val="nil"/>
            </w:tcBorders>
            <w:shd w:val="clear" w:color="auto" w:fill="auto"/>
            <w:noWrap/>
            <w:vAlign w:val="bottom"/>
            <w:hideMark/>
          </w:tcPr>
          <w:p w14:paraId="59D20C4B"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6A2E7F5F"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17965</w:t>
            </w:r>
          </w:p>
        </w:tc>
      </w:tr>
      <w:tr w:rsidR="00674BEE" w:rsidRPr="00674BEE" w14:paraId="77578506" w14:textId="77777777" w:rsidTr="00F0548B">
        <w:trPr>
          <w:trHeight w:val="300"/>
        </w:trPr>
        <w:tc>
          <w:tcPr>
            <w:tcW w:w="3146" w:type="pct"/>
            <w:tcBorders>
              <w:top w:val="nil"/>
              <w:left w:val="nil"/>
              <w:bottom w:val="nil"/>
              <w:right w:val="nil"/>
            </w:tcBorders>
            <w:shd w:val="clear" w:color="auto" w:fill="auto"/>
            <w:noWrap/>
            <w:vAlign w:val="bottom"/>
            <w:hideMark/>
          </w:tcPr>
          <w:p w14:paraId="6FC9FD37"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Respiratory Dysfunction</w:t>
            </w:r>
          </w:p>
        </w:tc>
        <w:tc>
          <w:tcPr>
            <w:tcW w:w="970" w:type="pct"/>
            <w:tcBorders>
              <w:top w:val="nil"/>
              <w:left w:val="nil"/>
              <w:bottom w:val="nil"/>
              <w:right w:val="nil"/>
            </w:tcBorders>
            <w:shd w:val="clear" w:color="auto" w:fill="auto"/>
            <w:noWrap/>
            <w:vAlign w:val="bottom"/>
            <w:hideMark/>
          </w:tcPr>
          <w:p w14:paraId="33040C4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3D58162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14003</w:t>
            </w:r>
          </w:p>
        </w:tc>
      </w:tr>
      <w:tr w:rsidR="00674BEE" w:rsidRPr="00674BEE" w14:paraId="2AABDE26" w14:textId="77777777" w:rsidTr="00F0548B">
        <w:trPr>
          <w:trHeight w:val="300"/>
        </w:trPr>
        <w:tc>
          <w:tcPr>
            <w:tcW w:w="3146" w:type="pct"/>
            <w:tcBorders>
              <w:top w:val="nil"/>
              <w:left w:val="nil"/>
              <w:bottom w:val="nil"/>
              <w:right w:val="nil"/>
            </w:tcBorders>
            <w:shd w:val="clear" w:color="auto" w:fill="auto"/>
            <w:noWrap/>
            <w:vAlign w:val="bottom"/>
            <w:hideMark/>
          </w:tcPr>
          <w:p w14:paraId="73973EB9"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Cardiovascular Dysfunction</w:t>
            </w:r>
          </w:p>
        </w:tc>
        <w:tc>
          <w:tcPr>
            <w:tcW w:w="970" w:type="pct"/>
            <w:tcBorders>
              <w:top w:val="nil"/>
              <w:left w:val="nil"/>
              <w:bottom w:val="nil"/>
              <w:right w:val="nil"/>
            </w:tcBorders>
            <w:shd w:val="clear" w:color="auto" w:fill="auto"/>
            <w:noWrap/>
            <w:vAlign w:val="bottom"/>
            <w:hideMark/>
          </w:tcPr>
          <w:p w14:paraId="0C4E2FA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2E87CC0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16329</w:t>
            </w:r>
          </w:p>
        </w:tc>
      </w:tr>
      <w:tr w:rsidR="00674BEE" w:rsidRPr="00674BEE" w14:paraId="61EA2BF8" w14:textId="77777777" w:rsidTr="00F0548B">
        <w:trPr>
          <w:trHeight w:val="300"/>
        </w:trPr>
        <w:tc>
          <w:tcPr>
            <w:tcW w:w="3146" w:type="pct"/>
            <w:tcBorders>
              <w:top w:val="nil"/>
              <w:left w:val="nil"/>
              <w:bottom w:val="nil"/>
              <w:right w:val="nil"/>
            </w:tcBorders>
            <w:shd w:val="clear" w:color="auto" w:fill="auto"/>
            <w:noWrap/>
            <w:vAlign w:val="bottom"/>
            <w:hideMark/>
          </w:tcPr>
          <w:p w14:paraId="1E761FF7"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Renal Dysfunction</w:t>
            </w:r>
          </w:p>
        </w:tc>
        <w:tc>
          <w:tcPr>
            <w:tcW w:w="970" w:type="pct"/>
            <w:tcBorders>
              <w:top w:val="nil"/>
              <w:left w:val="nil"/>
              <w:bottom w:val="nil"/>
              <w:right w:val="nil"/>
            </w:tcBorders>
            <w:shd w:val="clear" w:color="auto" w:fill="auto"/>
            <w:noWrap/>
            <w:vAlign w:val="bottom"/>
            <w:hideMark/>
          </w:tcPr>
          <w:p w14:paraId="34B4F723"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1D79BA3B"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14244</w:t>
            </w:r>
          </w:p>
        </w:tc>
      </w:tr>
      <w:tr w:rsidR="00674BEE" w:rsidRPr="00674BEE" w14:paraId="600680D4" w14:textId="77777777" w:rsidTr="00F0548B">
        <w:trPr>
          <w:trHeight w:val="300"/>
        </w:trPr>
        <w:tc>
          <w:tcPr>
            <w:tcW w:w="3146" w:type="pct"/>
            <w:tcBorders>
              <w:top w:val="nil"/>
              <w:left w:val="nil"/>
              <w:bottom w:val="nil"/>
              <w:right w:val="nil"/>
            </w:tcBorders>
            <w:shd w:val="clear" w:color="auto" w:fill="auto"/>
            <w:noWrap/>
            <w:vAlign w:val="bottom"/>
            <w:hideMark/>
          </w:tcPr>
          <w:p w14:paraId="6FA5AE52"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lastRenderedPageBreak/>
              <w:t>Hematologic Dysfunction</w:t>
            </w:r>
          </w:p>
        </w:tc>
        <w:tc>
          <w:tcPr>
            <w:tcW w:w="970" w:type="pct"/>
            <w:tcBorders>
              <w:top w:val="nil"/>
              <w:left w:val="nil"/>
              <w:bottom w:val="nil"/>
              <w:right w:val="nil"/>
            </w:tcBorders>
            <w:shd w:val="clear" w:color="auto" w:fill="auto"/>
            <w:noWrap/>
            <w:vAlign w:val="bottom"/>
            <w:hideMark/>
          </w:tcPr>
          <w:p w14:paraId="421D68D7"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7D4BCD0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16858</w:t>
            </w:r>
          </w:p>
        </w:tc>
      </w:tr>
      <w:tr w:rsidR="00674BEE" w:rsidRPr="00674BEE" w14:paraId="0707DE49" w14:textId="77777777" w:rsidTr="00F0548B">
        <w:trPr>
          <w:trHeight w:val="300"/>
        </w:trPr>
        <w:tc>
          <w:tcPr>
            <w:tcW w:w="3146" w:type="pct"/>
            <w:tcBorders>
              <w:top w:val="nil"/>
              <w:left w:val="nil"/>
              <w:bottom w:val="nil"/>
              <w:right w:val="nil"/>
            </w:tcBorders>
            <w:shd w:val="clear" w:color="auto" w:fill="auto"/>
            <w:noWrap/>
            <w:vAlign w:val="bottom"/>
            <w:hideMark/>
          </w:tcPr>
          <w:p w14:paraId="748930D6"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Metabolic Dysfunction</w:t>
            </w:r>
          </w:p>
        </w:tc>
        <w:tc>
          <w:tcPr>
            <w:tcW w:w="970" w:type="pct"/>
            <w:tcBorders>
              <w:top w:val="nil"/>
              <w:left w:val="nil"/>
              <w:bottom w:val="nil"/>
              <w:right w:val="nil"/>
            </w:tcBorders>
            <w:shd w:val="clear" w:color="auto" w:fill="auto"/>
            <w:noWrap/>
            <w:vAlign w:val="bottom"/>
            <w:hideMark/>
          </w:tcPr>
          <w:p w14:paraId="4E236A31"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3FADBBBB"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17010</w:t>
            </w:r>
          </w:p>
        </w:tc>
      </w:tr>
      <w:tr w:rsidR="00674BEE" w:rsidRPr="00674BEE" w14:paraId="29B3EDCE" w14:textId="77777777" w:rsidTr="00F0548B">
        <w:trPr>
          <w:trHeight w:val="300"/>
        </w:trPr>
        <w:tc>
          <w:tcPr>
            <w:tcW w:w="3146" w:type="pct"/>
            <w:tcBorders>
              <w:top w:val="nil"/>
              <w:left w:val="nil"/>
              <w:bottom w:val="nil"/>
              <w:right w:val="nil"/>
            </w:tcBorders>
            <w:shd w:val="clear" w:color="auto" w:fill="auto"/>
            <w:noWrap/>
            <w:vAlign w:val="bottom"/>
            <w:hideMark/>
          </w:tcPr>
          <w:p w14:paraId="53E758D5"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Neurologic Dysfunction</w:t>
            </w:r>
          </w:p>
        </w:tc>
        <w:tc>
          <w:tcPr>
            <w:tcW w:w="970" w:type="pct"/>
            <w:tcBorders>
              <w:top w:val="nil"/>
              <w:left w:val="nil"/>
              <w:bottom w:val="nil"/>
              <w:right w:val="nil"/>
            </w:tcBorders>
            <w:shd w:val="clear" w:color="auto" w:fill="auto"/>
            <w:noWrap/>
            <w:vAlign w:val="bottom"/>
            <w:hideMark/>
          </w:tcPr>
          <w:p w14:paraId="6D47B3B3"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72C5CF7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17190</w:t>
            </w:r>
          </w:p>
        </w:tc>
      </w:tr>
      <w:tr w:rsidR="00674BEE" w:rsidRPr="00674BEE" w14:paraId="0A51966A" w14:textId="77777777" w:rsidTr="00F0548B">
        <w:trPr>
          <w:trHeight w:val="300"/>
        </w:trPr>
        <w:tc>
          <w:tcPr>
            <w:tcW w:w="3146" w:type="pct"/>
            <w:tcBorders>
              <w:top w:val="nil"/>
              <w:left w:val="nil"/>
              <w:bottom w:val="nil"/>
              <w:right w:val="nil"/>
            </w:tcBorders>
            <w:shd w:val="clear" w:color="auto" w:fill="auto"/>
            <w:noWrap/>
            <w:vAlign w:val="bottom"/>
            <w:hideMark/>
          </w:tcPr>
          <w:p w14:paraId="76B6C3E3"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Heart Rate</w:t>
            </w:r>
          </w:p>
        </w:tc>
        <w:tc>
          <w:tcPr>
            <w:tcW w:w="970" w:type="pct"/>
            <w:tcBorders>
              <w:top w:val="nil"/>
              <w:left w:val="nil"/>
              <w:bottom w:val="nil"/>
              <w:right w:val="nil"/>
            </w:tcBorders>
            <w:shd w:val="clear" w:color="auto" w:fill="auto"/>
            <w:noWrap/>
            <w:vAlign w:val="bottom"/>
            <w:hideMark/>
          </w:tcPr>
          <w:p w14:paraId="5C85C35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88</w:t>
            </w:r>
          </w:p>
        </w:tc>
        <w:tc>
          <w:tcPr>
            <w:tcW w:w="884" w:type="pct"/>
            <w:tcBorders>
              <w:top w:val="nil"/>
              <w:left w:val="nil"/>
              <w:bottom w:val="nil"/>
              <w:right w:val="nil"/>
            </w:tcBorders>
            <w:shd w:val="clear" w:color="auto" w:fill="auto"/>
            <w:noWrap/>
            <w:vAlign w:val="bottom"/>
            <w:hideMark/>
          </w:tcPr>
          <w:p w14:paraId="12A2CAFA"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534</w:t>
            </w:r>
          </w:p>
        </w:tc>
      </w:tr>
      <w:tr w:rsidR="00674BEE" w:rsidRPr="00674BEE" w14:paraId="2AABFFA3" w14:textId="77777777" w:rsidTr="00F0548B">
        <w:trPr>
          <w:trHeight w:val="300"/>
        </w:trPr>
        <w:tc>
          <w:tcPr>
            <w:tcW w:w="3146" w:type="pct"/>
            <w:tcBorders>
              <w:top w:val="nil"/>
              <w:left w:val="nil"/>
              <w:bottom w:val="nil"/>
              <w:right w:val="nil"/>
            </w:tcBorders>
            <w:shd w:val="clear" w:color="auto" w:fill="auto"/>
            <w:noWrap/>
            <w:vAlign w:val="bottom"/>
            <w:hideMark/>
          </w:tcPr>
          <w:p w14:paraId="77041FD2"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Heart Rate</w:t>
            </w:r>
          </w:p>
        </w:tc>
        <w:tc>
          <w:tcPr>
            <w:tcW w:w="970" w:type="pct"/>
            <w:tcBorders>
              <w:top w:val="nil"/>
              <w:left w:val="nil"/>
              <w:bottom w:val="nil"/>
              <w:right w:val="nil"/>
            </w:tcBorders>
            <w:shd w:val="clear" w:color="auto" w:fill="auto"/>
            <w:noWrap/>
            <w:vAlign w:val="bottom"/>
            <w:hideMark/>
          </w:tcPr>
          <w:p w14:paraId="7445A7C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70</w:t>
            </w:r>
          </w:p>
        </w:tc>
        <w:tc>
          <w:tcPr>
            <w:tcW w:w="884" w:type="pct"/>
            <w:tcBorders>
              <w:top w:val="nil"/>
              <w:left w:val="nil"/>
              <w:bottom w:val="nil"/>
              <w:right w:val="nil"/>
            </w:tcBorders>
            <w:shd w:val="clear" w:color="auto" w:fill="auto"/>
            <w:noWrap/>
            <w:vAlign w:val="bottom"/>
            <w:hideMark/>
          </w:tcPr>
          <w:p w14:paraId="2F42A47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647</w:t>
            </w:r>
          </w:p>
        </w:tc>
      </w:tr>
      <w:tr w:rsidR="00674BEE" w:rsidRPr="00674BEE" w14:paraId="13BE264D" w14:textId="77777777" w:rsidTr="00F0548B">
        <w:trPr>
          <w:trHeight w:val="300"/>
        </w:trPr>
        <w:tc>
          <w:tcPr>
            <w:tcW w:w="3146" w:type="pct"/>
            <w:tcBorders>
              <w:top w:val="nil"/>
              <w:left w:val="nil"/>
              <w:bottom w:val="nil"/>
              <w:right w:val="nil"/>
            </w:tcBorders>
            <w:shd w:val="clear" w:color="auto" w:fill="auto"/>
            <w:noWrap/>
            <w:vAlign w:val="bottom"/>
            <w:hideMark/>
          </w:tcPr>
          <w:p w14:paraId="237ACF9B"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Heart Rate</w:t>
            </w:r>
          </w:p>
        </w:tc>
        <w:tc>
          <w:tcPr>
            <w:tcW w:w="970" w:type="pct"/>
            <w:tcBorders>
              <w:top w:val="nil"/>
              <w:left w:val="nil"/>
              <w:bottom w:val="nil"/>
              <w:right w:val="nil"/>
            </w:tcBorders>
            <w:shd w:val="clear" w:color="auto" w:fill="auto"/>
            <w:noWrap/>
            <w:vAlign w:val="bottom"/>
            <w:hideMark/>
          </w:tcPr>
          <w:p w14:paraId="397B3A6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87</w:t>
            </w:r>
          </w:p>
        </w:tc>
        <w:tc>
          <w:tcPr>
            <w:tcW w:w="884" w:type="pct"/>
            <w:tcBorders>
              <w:top w:val="nil"/>
              <w:left w:val="nil"/>
              <w:bottom w:val="nil"/>
              <w:right w:val="nil"/>
            </w:tcBorders>
            <w:shd w:val="clear" w:color="auto" w:fill="auto"/>
            <w:noWrap/>
            <w:vAlign w:val="bottom"/>
            <w:hideMark/>
          </w:tcPr>
          <w:p w14:paraId="477CA47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26</w:t>
            </w:r>
          </w:p>
        </w:tc>
      </w:tr>
      <w:tr w:rsidR="00674BEE" w:rsidRPr="00674BEE" w14:paraId="75A24C29" w14:textId="77777777" w:rsidTr="00F0548B">
        <w:trPr>
          <w:trHeight w:val="300"/>
        </w:trPr>
        <w:tc>
          <w:tcPr>
            <w:tcW w:w="3146" w:type="pct"/>
            <w:tcBorders>
              <w:top w:val="nil"/>
              <w:left w:val="nil"/>
              <w:bottom w:val="nil"/>
              <w:right w:val="nil"/>
            </w:tcBorders>
            <w:shd w:val="clear" w:color="auto" w:fill="auto"/>
            <w:noWrap/>
            <w:vAlign w:val="bottom"/>
            <w:hideMark/>
          </w:tcPr>
          <w:p w14:paraId="00D00CE0"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MAP</w:t>
            </w:r>
          </w:p>
        </w:tc>
        <w:tc>
          <w:tcPr>
            <w:tcW w:w="970" w:type="pct"/>
            <w:tcBorders>
              <w:top w:val="nil"/>
              <w:left w:val="nil"/>
              <w:bottom w:val="nil"/>
              <w:right w:val="nil"/>
            </w:tcBorders>
            <w:shd w:val="clear" w:color="auto" w:fill="auto"/>
            <w:noWrap/>
            <w:vAlign w:val="bottom"/>
            <w:hideMark/>
          </w:tcPr>
          <w:p w14:paraId="488AA9F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93</w:t>
            </w:r>
          </w:p>
        </w:tc>
        <w:tc>
          <w:tcPr>
            <w:tcW w:w="884" w:type="pct"/>
            <w:tcBorders>
              <w:top w:val="nil"/>
              <w:left w:val="nil"/>
              <w:bottom w:val="nil"/>
              <w:right w:val="nil"/>
            </w:tcBorders>
            <w:shd w:val="clear" w:color="auto" w:fill="auto"/>
            <w:noWrap/>
            <w:vAlign w:val="bottom"/>
            <w:hideMark/>
          </w:tcPr>
          <w:p w14:paraId="0AA84D1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484</w:t>
            </w:r>
          </w:p>
        </w:tc>
      </w:tr>
      <w:tr w:rsidR="00674BEE" w:rsidRPr="00674BEE" w14:paraId="399D7199" w14:textId="77777777" w:rsidTr="00F0548B">
        <w:trPr>
          <w:trHeight w:val="300"/>
        </w:trPr>
        <w:tc>
          <w:tcPr>
            <w:tcW w:w="3146" w:type="pct"/>
            <w:tcBorders>
              <w:top w:val="nil"/>
              <w:left w:val="nil"/>
              <w:bottom w:val="nil"/>
              <w:right w:val="nil"/>
            </w:tcBorders>
            <w:shd w:val="clear" w:color="auto" w:fill="auto"/>
            <w:noWrap/>
            <w:vAlign w:val="bottom"/>
            <w:hideMark/>
          </w:tcPr>
          <w:p w14:paraId="6E50B4CE"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MAP</w:t>
            </w:r>
          </w:p>
        </w:tc>
        <w:tc>
          <w:tcPr>
            <w:tcW w:w="970" w:type="pct"/>
            <w:tcBorders>
              <w:top w:val="nil"/>
              <w:left w:val="nil"/>
              <w:bottom w:val="nil"/>
              <w:right w:val="nil"/>
            </w:tcBorders>
            <w:shd w:val="clear" w:color="auto" w:fill="auto"/>
            <w:noWrap/>
            <w:vAlign w:val="bottom"/>
            <w:hideMark/>
          </w:tcPr>
          <w:p w14:paraId="2935430A"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58</w:t>
            </w:r>
          </w:p>
        </w:tc>
        <w:tc>
          <w:tcPr>
            <w:tcW w:w="884" w:type="pct"/>
            <w:tcBorders>
              <w:top w:val="nil"/>
              <w:left w:val="nil"/>
              <w:bottom w:val="nil"/>
              <w:right w:val="nil"/>
            </w:tcBorders>
            <w:shd w:val="clear" w:color="auto" w:fill="auto"/>
            <w:noWrap/>
            <w:vAlign w:val="bottom"/>
            <w:hideMark/>
          </w:tcPr>
          <w:p w14:paraId="7B59A86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773</w:t>
            </w:r>
          </w:p>
        </w:tc>
      </w:tr>
      <w:tr w:rsidR="00674BEE" w:rsidRPr="00674BEE" w14:paraId="13AF978A" w14:textId="77777777" w:rsidTr="00F0548B">
        <w:trPr>
          <w:trHeight w:val="300"/>
        </w:trPr>
        <w:tc>
          <w:tcPr>
            <w:tcW w:w="3146" w:type="pct"/>
            <w:tcBorders>
              <w:top w:val="nil"/>
              <w:left w:val="nil"/>
              <w:bottom w:val="nil"/>
              <w:right w:val="nil"/>
            </w:tcBorders>
            <w:shd w:val="clear" w:color="auto" w:fill="auto"/>
            <w:noWrap/>
            <w:vAlign w:val="bottom"/>
            <w:hideMark/>
          </w:tcPr>
          <w:p w14:paraId="681BC4D5"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MAP</w:t>
            </w:r>
          </w:p>
        </w:tc>
        <w:tc>
          <w:tcPr>
            <w:tcW w:w="970" w:type="pct"/>
            <w:tcBorders>
              <w:top w:val="nil"/>
              <w:left w:val="nil"/>
              <w:bottom w:val="nil"/>
              <w:right w:val="nil"/>
            </w:tcBorders>
            <w:shd w:val="clear" w:color="auto" w:fill="auto"/>
            <w:noWrap/>
            <w:vAlign w:val="bottom"/>
            <w:hideMark/>
          </w:tcPr>
          <w:p w14:paraId="0C5B1FCF"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74</w:t>
            </w:r>
          </w:p>
        </w:tc>
        <w:tc>
          <w:tcPr>
            <w:tcW w:w="884" w:type="pct"/>
            <w:tcBorders>
              <w:top w:val="nil"/>
              <w:left w:val="nil"/>
              <w:bottom w:val="nil"/>
              <w:right w:val="nil"/>
            </w:tcBorders>
            <w:shd w:val="clear" w:color="auto" w:fill="auto"/>
            <w:noWrap/>
            <w:vAlign w:val="bottom"/>
            <w:hideMark/>
          </w:tcPr>
          <w:p w14:paraId="1EE0086A"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26</w:t>
            </w:r>
          </w:p>
        </w:tc>
      </w:tr>
      <w:tr w:rsidR="00674BEE" w:rsidRPr="00674BEE" w14:paraId="00096E44" w14:textId="77777777" w:rsidTr="00F0548B">
        <w:trPr>
          <w:trHeight w:val="300"/>
        </w:trPr>
        <w:tc>
          <w:tcPr>
            <w:tcW w:w="3146" w:type="pct"/>
            <w:tcBorders>
              <w:top w:val="nil"/>
              <w:left w:val="nil"/>
              <w:bottom w:val="nil"/>
              <w:right w:val="nil"/>
            </w:tcBorders>
            <w:shd w:val="clear" w:color="auto" w:fill="auto"/>
            <w:noWrap/>
            <w:vAlign w:val="bottom"/>
            <w:hideMark/>
          </w:tcPr>
          <w:p w14:paraId="5255321E"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Systolic Pressure</w:t>
            </w:r>
          </w:p>
        </w:tc>
        <w:tc>
          <w:tcPr>
            <w:tcW w:w="970" w:type="pct"/>
            <w:tcBorders>
              <w:top w:val="nil"/>
              <w:left w:val="nil"/>
              <w:bottom w:val="nil"/>
              <w:right w:val="nil"/>
            </w:tcBorders>
            <w:shd w:val="clear" w:color="auto" w:fill="auto"/>
            <w:noWrap/>
            <w:vAlign w:val="bottom"/>
            <w:hideMark/>
          </w:tcPr>
          <w:p w14:paraId="29709073"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150</w:t>
            </w:r>
          </w:p>
        </w:tc>
        <w:tc>
          <w:tcPr>
            <w:tcW w:w="884" w:type="pct"/>
            <w:tcBorders>
              <w:top w:val="nil"/>
              <w:left w:val="nil"/>
              <w:bottom w:val="nil"/>
              <w:right w:val="nil"/>
            </w:tcBorders>
            <w:shd w:val="clear" w:color="auto" w:fill="auto"/>
            <w:noWrap/>
            <w:vAlign w:val="bottom"/>
            <w:hideMark/>
          </w:tcPr>
          <w:p w14:paraId="5E6266AA"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396</w:t>
            </w:r>
          </w:p>
        </w:tc>
      </w:tr>
      <w:tr w:rsidR="00674BEE" w:rsidRPr="00674BEE" w14:paraId="281B9962" w14:textId="77777777" w:rsidTr="00F0548B">
        <w:trPr>
          <w:trHeight w:val="300"/>
        </w:trPr>
        <w:tc>
          <w:tcPr>
            <w:tcW w:w="3146" w:type="pct"/>
            <w:tcBorders>
              <w:top w:val="nil"/>
              <w:left w:val="nil"/>
              <w:bottom w:val="nil"/>
              <w:right w:val="nil"/>
            </w:tcBorders>
            <w:shd w:val="clear" w:color="auto" w:fill="auto"/>
            <w:noWrap/>
            <w:vAlign w:val="bottom"/>
            <w:hideMark/>
          </w:tcPr>
          <w:p w14:paraId="04D7C667"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Systolic Pressure</w:t>
            </w:r>
          </w:p>
        </w:tc>
        <w:tc>
          <w:tcPr>
            <w:tcW w:w="970" w:type="pct"/>
            <w:tcBorders>
              <w:top w:val="nil"/>
              <w:left w:val="nil"/>
              <w:bottom w:val="nil"/>
              <w:right w:val="nil"/>
            </w:tcBorders>
            <w:shd w:val="clear" w:color="auto" w:fill="auto"/>
            <w:noWrap/>
            <w:vAlign w:val="bottom"/>
            <w:hideMark/>
          </w:tcPr>
          <w:p w14:paraId="64E30A8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85</w:t>
            </w:r>
          </w:p>
        </w:tc>
        <w:tc>
          <w:tcPr>
            <w:tcW w:w="884" w:type="pct"/>
            <w:tcBorders>
              <w:top w:val="nil"/>
              <w:left w:val="nil"/>
              <w:bottom w:val="nil"/>
              <w:right w:val="nil"/>
            </w:tcBorders>
            <w:shd w:val="clear" w:color="auto" w:fill="auto"/>
            <w:noWrap/>
            <w:vAlign w:val="bottom"/>
            <w:hideMark/>
          </w:tcPr>
          <w:p w14:paraId="7517AB8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601</w:t>
            </w:r>
          </w:p>
        </w:tc>
      </w:tr>
      <w:tr w:rsidR="00674BEE" w:rsidRPr="00674BEE" w14:paraId="75402D89" w14:textId="77777777" w:rsidTr="00F0548B">
        <w:trPr>
          <w:trHeight w:val="300"/>
        </w:trPr>
        <w:tc>
          <w:tcPr>
            <w:tcW w:w="3146" w:type="pct"/>
            <w:tcBorders>
              <w:top w:val="nil"/>
              <w:left w:val="nil"/>
              <w:bottom w:val="nil"/>
              <w:right w:val="nil"/>
            </w:tcBorders>
            <w:shd w:val="clear" w:color="auto" w:fill="auto"/>
            <w:noWrap/>
            <w:vAlign w:val="bottom"/>
            <w:hideMark/>
          </w:tcPr>
          <w:p w14:paraId="45D80185" w14:textId="07A3877B"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Systolic Pressure</w:t>
            </w:r>
          </w:p>
        </w:tc>
        <w:tc>
          <w:tcPr>
            <w:tcW w:w="970" w:type="pct"/>
            <w:tcBorders>
              <w:top w:val="nil"/>
              <w:left w:val="nil"/>
              <w:bottom w:val="nil"/>
              <w:right w:val="nil"/>
            </w:tcBorders>
            <w:shd w:val="clear" w:color="auto" w:fill="auto"/>
            <w:noWrap/>
            <w:vAlign w:val="bottom"/>
            <w:hideMark/>
          </w:tcPr>
          <w:p w14:paraId="0ABF18A5"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108</w:t>
            </w:r>
          </w:p>
        </w:tc>
        <w:tc>
          <w:tcPr>
            <w:tcW w:w="884" w:type="pct"/>
            <w:tcBorders>
              <w:top w:val="nil"/>
              <w:left w:val="nil"/>
              <w:bottom w:val="nil"/>
              <w:right w:val="nil"/>
            </w:tcBorders>
            <w:shd w:val="clear" w:color="auto" w:fill="auto"/>
            <w:noWrap/>
            <w:vAlign w:val="bottom"/>
            <w:hideMark/>
          </w:tcPr>
          <w:p w14:paraId="602136C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26</w:t>
            </w:r>
          </w:p>
        </w:tc>
      </w:tr>
      <w:tr w:rsidR="00674BEE" w:rsidRPr="00674BEE" w14:paraId="5833393F" w14:textId="77777777" w:rsidTr="00F0548B">
        <w:trPr>
          <w:trHeight w:val="300"/>
        </w:trPr>
        <w:tc>
          <w:tcPr>
            <w:tcW w:w="3146" w:type="pct"/>
            <w:tcBorders>
              <w:top w:val="nil"/>
              <w:left w:val="nil"/>
              <w:bottom w:val="nil"/>
              <w:right w:val="nil"/>
            </w:tcBorders>
            <w:shd w:val="clear" w:color="auto" w:fill="auto"/>
            <w:noWrap/>
            <w:vAlign w:val="bottom"/>
            <w:hideMark/>
          </w:tcPr>
          <w:p w14:paraId="3A1FE385" w14:textId="13416B72"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Diastolic Pressure</w:t>
            </w:r>
          </w:p>
        </w:tc>
        <w:tc>
          <w:tcPr>
            <w:tcW w:w="970" w:type="pct"/>
            <w:tcBorders>
              <w:top w:val="nil"/>
              <w:left w:val="nil"/>
              <w:bottom w:val="nil"/>
              <w:right w:val="nil"/>
            </w:tcBorders>
            <w:shd w:val="clear" w:color="auto" w:fill="auto"/>
            <w:noWrap/>
            <w:vAlign w:val="bottom"/>
            <w:hideMark/>
          </w:tcPr>
          <w:p w14:paraId="74683DC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80</w:t>
            </w:r>
          </w:p>
        </w:tc>
        <w:tc>
          <w:tcPr>
            <w:tcW w:w="884" w:type="pct"/>
            <w:tcBorders>
              <w:top w:val="nil"/>
              <w:left w:val="nil"/>
              <w:bottom w:val="nil"/>
              <w:right w:val="nil"/>
            </w:tcBorders>
            <w:shd w:val="clear" w:color="auto" w:fill="auto"/>
            <w:noWrap/>
            <w:vAlign w:val="bottom"/>
            <w:hideMark/>
          </w:tcPr>
          <w:p w14:paraId="5E17F58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572</w:t>
            </w:r>
          </w:p>
        </w:tc>
      </w:tr>
      <w:tr w:rsidR="00674BEE" w:rsidRPr="00674BEE" w14:paraId="45A4305F" w14:textId="77777777" w:rsidTr="00F0548B">
        <w:trPr>
          <w:trHeight w:val="300"/>
        </w:trPr>
        <w:tc>
          <w:tcPr>
            <w:tcW w:w="3146" w:type="pct"/>
            <w:tcBorders>
              <w:top w:val="nil"/>
              <w:left w:val="nil"/>
              <w:bottom w:val="nil"/>
              <w:right w:val="nil"/>
            </w:tcBorders>
            <w:shd w:val="clear" w:color="auto" w:fill="auto"/>
            <w:noWrap/>
            <w:vAlign w:val="bottom"/>
            <w:hideMark/>
          </w:tcPr>
          <w:p w14:paraId="402813BB" w14:textId="42F445DD"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Diastolic Pressure</w:t>
            </w:r>
          </w:p>
        </w:tc>
        <w:tc>
          <w:tcPr>
            <w:tcW w:w="970" w:type="pct"/>
            <w:tcBorders>
              <w:top w:val="nil"/>
              <w:left w:val="nil"/>
              <w:bottom w:val="nil"/>
              <w:right w:val="nil"/>
            </w:tcBorders>
            <w:shd w:val="clear" w:color="auto" w:fill="auto"/>
            <w:noWrap/>
            <w:vAlign w:val="bottom"/>
            <w:hideMark/>
          </w:tcPr>
          <w:p w14:paraId="5C89D1B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45</w:t>
            </w:r>
          </w:p>
        </w:tc>
        <w:tc>
          <w:tcPr>
            <w:tcW w:w="884" w:type="pct"/>
            <w:tcBorders>
              <w:top w:val="nil"/>
              <w:left w:val="nil"/>
              <w:bottom w:val="nil"/>
              <w:right w:val="nil"/>
            </w:tcBorders>
            <w:shd w:val="clear" w:color="auto" w:fill="auto"/>
            <w:noWrap/>
            <w:vAlign w:val="bottom"/>
            <w:hideMark/>
          </w:tcPr>
          <w:p w14:paraId="2E3F18B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863</w:t>
            </w:r>
          </w:p>
        </w:tc>
      </w:tr>
      <w:tr w:rsidR="00674BEE" w:rsidRPr="00674BEE" w14:paraId="657BE821" w14:textId="77777777" w:rsidTr="00F0548B">
        <w:trPr>
          <w:trHeight w:val="300"/>
        </w:trPr>
        <w:tc>
          <w:tcPr>
            <w:tcW w:w="3146" w:type="pct"/>
            <w:tcBorders>
              <w:top w:val="nil"/>
              <w:left w:val="nil"/>
              <w:bottom w:val="nil"/>
              <w:right w:val="nil"/>
            </w:tcBorders>
            <w:shd w:val="clear" w:color="auto" w:fill="auto"/>
            <w:noWrap/>
            <w:vAlign w:val="bottom"/>
            <w:hideMark/>
          </w:tcPr>
          <w:p w14:paraId="46E08B12" w14:textId="6ED6828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Diastolic Pressure</w:t>
            </w:r>
          </w:p>
        </w:tc>
        <w:tc>
          <w:tcPr>
            <w:tcW w:w="970" w:type="pct"/>
            <w:tcBorders>
              <w:top w:val="nil"/>
              <w:left w:val="nil"/>
              <w:bottom w:val="nil"/>
              <w:right w:val="nil"/>
            </w:tcBorders>
            <w:shd w:val="clear" w:color="auto" w:fill="auto"/>
            <w:noWrap/>
            <w:vAlign w:val="bottom"/>
            <w:hideMark/>
          </w:tcPr>
          <w:p w14:paraId="2F44143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60</w:t>
            </w:r>
          </w:p>
        </w:tc>
        <w:tc>
          <w:tcPr>
            <w:tcW w:w="884" w:type="pct"/>
            <w:tcBorders>
              <w:top w:val="nil"/>
              <w:left w:val="nil"/>
              <w:bottom w:val="nil"/>
              <w:right w:val="nil"/>
            </w:tcBorders>
            <w:shd w:val="clear" w:color="auto" w:fill="auto"/>
            <w:noWrap/>
            <w:vAlign w:val="bottom"/>
            <w:hideMark/>
          </w:tcPr>
          <w:p w14:paraId="61C88AA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37</w:t>
            </w:r>
          </w:p>
        </w:tc>
      </w:tr>
      <w:tr w:rsidR="00674BEE" w:rsidRPr="00674BEE" w14:paraId="03AC86F3" w14:textId="77777777" w:rsidTr="00F0548B">
        <w:trPr>
          <w:trHeight w:val="300"/>
        </w:trPr>
        <w:tc>
          <w:tcPr>
            <w:tcW w:w="3146" w:type="pct"/>
            <w:tcBorders>
              <w:top w:val="nil"/>
              <w:left w:val="nil"/>
              <w:bottom w:val="nil"/>
              <w:right w:val="nil"/>
            </w:tcBorders>
            <w:shd w:val="clear" w:color="auto" w:fill="auto"/>
            <w:noWrap/>
            <w:vAlign w:val="bottom"/>
            <w:hideMark/>
          </w:tcPr>
          <w:p w14:paraId="5D85346B" w14:textId="7A152429"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Temperature</w:t>
            </w:r>
          </w:p>
        </w:tc>
        <w:tc>
          <w:tcPr>
            <w:tcW w:w="970" w:type="pct"/>
            <w:tcBorders>
              <w:top w:val="nil"/>
              <w:left w:val="nil"/>
              <w:bottom w:val="nil"/>
              <w:right w:val="nil"/>
            </w:tcBorders>
            <w:shd w:val="clear" w:color="auto" w:fill="auto"/>
            <w:noWrap/>
            <w:vAlign w:val="bottom"/>
            <w:hideMark/>
          </w:tcPr>
          <w:p w14:paraId="5A38E56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37.5</w:t>
            </w:r>
          </w:p>
        </w:tc>
        <w:tc>
          <w:tcPr>
            <w:tcW w:w="884" w:type="pct"/>
            <w:tcBorders>
              <w:top w:val="nil"/>
              <w:left w:val="nil"/>
              <w:bottom w:val="nil"/>
              <w:right w:val="nil"/>
            </w:tcBorders>
            <w:shd w:val="clear" w:color="auto" w:fill="auto"/>
            <w:noWrap/>
            <w:vAlign w:val="bottom"/>
            <w:hideMark/>
          </w:tcPr>
          <w:p w14:paraId="53C690C4"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645</w:t>
            </w:r>
          </w:p>
        </w:tc>
      </w:tr>
      <w:tr w:rsidR="00674BEE" w:rsidRPr="00674BEE" w14:paraId="009C0F5A" w14:textId="77777777" w:rsidTr="00F0548B">
        <w:trPr>
          <w:trHeight w:val="300"/>
        </w:trPr>
        <w:tc>
          <w:tcPr>
            <w:tcW w:w="3146" w:type="pct"/>
            <w:tcBorders>
              <w:top w:val="nil"/>
              <w:left w:val="nil"/>
              <w:bottom w:val="nil"/>
              <w:right w:val="nil"/>
            </w:tcBorders>
            <w:shd w:val="clear" w:color="auto" w:fill="auto"/>
            <w:noWrap/>
            <w:vAlign w:val="bottom"/>
            <w:hideMark/>
          </w:tcPr>
          <w:p w14:paraId="0CC1C04B" w14:textId="4CE6A26E"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Temperature</w:t>
            </w:r>
          </w:p>
        </w:tc>
        <w:tc>
          <w:tcPr>
            <w:tcW w:w="970" w:type="pct"/>
            <w:tcBorders>
              <w:top w:val="nil"/>
              <w:left w:val="nil"/>
              <w:bottom w:val="nil"/>
              <w:right w:val="nil"/>
            </w:tcBorders>
            <w:shd w:val="clear" w:color="auto" w:fill="auto"/>
            <w:noWrap/>
            <w:vAlign w:val="bottom"/>
            <w:hideMark/>
          </w:tcPr>
          <w:p w14:paraId="7FFAB09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36.11111</w:t>
            </w:r>
          </w:p>
        </w:tc>
        <w:tc>
          <w:tcPr>
            <w:tcW w:w="884" w:type="pct"/>
            <w:tcBorders>
              <w:top w:val="nil"/>
              <w:left w:val="nil"/>
              <w:bottom w:val="nil"/>
              <w:right w:val="nil"/>
            </w:tcBorders>
            <w:shd w:val="clear" w:color="auto" w:fill="auto"/>
            <w:noWrap/>
            <w:vAlign w:val="bottom"/>
            <w:hideMark/>
          </w:tcPr>
          <w:p w14:paraId="4F54BB23"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607</w:t>
            </w:r>
          </w:p>
        </w:tc>
      </w:tr>
      <w:tr w:rsidR="00674BEE" w:rsidRPr="00674BEE" w14:paraId="2295A5F6" w14:textId="77777777" w:rsidTr="00F0548B">
        <w:trPr>
          <w:trHeight w:val="300"/>
        </w:trPr>
        <w:tc>
          <w:tcPr>
            <w:tcW w:w="3146" w:type="pct"/>
            <w:tcBorders>
              <w:top w:val="nil"/>
              <w:left w:val="nil"/>
              <w:bottom w:val="nil"/>
              <w:right w:val="nil"/>
            </w:tcBorders>
            <w:shd w:val="clear" w:color="auto" w:fill="auto"/>
            <w:noWrap/>
            <w:vAlign w:val="bottom"/>
            <w:hideMark/>
          </w:tcPr>
          <w:p w14:paraId="7E0596CE" w14:textId="61AAF63A"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Temperature</w:t>
            </w:r>
          </w:p>
        </w:tc>
        <w:tc>
          <w:tcPr>
            <w:tcW w:w="970" w:type="pct"/>
            <w:tcBorders>
              <w:top w:val="nil"/>
              <w:left w:val="nil"/>
              <w:bottom w:val="nil"/>
              <w:right w:val="nil"/>
            </w:tcBorders>
            <w:shd w:val="clear" w:color="auto" w:fill="auto"/>
            <w:noWrap/>
            <w:vAlign w:val="bottom"/>
            <w:hideMark/>
          </w:tcPr>
          <w:p w14:paraId="377755FF"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36.94444</w:t>
            </w:r>
          </w:p>
        </w:tc>
        <w:tc>
          <w:tcPr>
            <w:tcW w:w="884" w:type="pct"/>
            <w:tcBorders>
              <w:top w:val="nil"/>
              <w:left w:val="nil"/>
              <w:bottom w:val="nil"/>
              <w:right w:val="nil"/>
            </w:tcBorders>
            <w:shd w:val="clear" w:color="auto" w:fill="auto"/>
            <w:noWrap/>
            <w:vAlign w:val="bottom"/>
            <w:hideMark/>
          </w:tcPr>
          <w:p w14:paraId="782AF21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51</w:t>
            </w:r>
          </w:p>
        </w:tc>
      </w:tr>
      <w:tr w:rsidR="00674BEE" w:rsidRPr="00674BEE" w14:paraId="0B29D29C" w14:textId="77777777" w:rsidTr="00F0548B">
        <w:trPr>
          <w:trHeight w:val="300"/>
        </w:trPr>
        <w:tc>
          <w:tcPr>
            <w:tcW w:w="3146" w:type="pct"/>
            <w:tcBorders>
              <w:top w:val="nil"/>
              <w:left w:val="nil"/>
              <w:bottom w:val="nil"/>
              <w:right w:val="nil"/>
            </w:tcBorders>
            <w:shd w:val="clear" w:color="auto" w:fill="auto"/>
            <w:noWrap/>
            <w:vAlign w:val="bottom"/>
            <w:hideMark/>
          </w:tcPr>
          <w:p w14:paraId="620C86F0" w14:textId="6B9BF519"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Lactate</w:t>
            </w:r>
          </w:p>
        </w:tc>
        <w:tc>
          <w:tcPr>
            <w:tcW w:w="970" w:type="pct"/>
            <w:tcBorders>
              <w:top w:val="nil"/>
              <w:left w:val="nil"/>
              <w:bottom w:val="nil"/>
              <w:right w:val="nil"/>
            </w:tcBorders>
            <w:shd w:val="clear" w:color="auto" w:fill="auto"/>
            <w:noWrap/>
            <w:vAlign w:val="bottom"/>
            <w:hideMark/>
          </w:tcPr>
          <w:p w14:paraId="15A1845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2</w:t>
            </w:r>
          </w:p>
        </w:tc>
        <w:tc>
          <w:tcPr>
            <w:tcW w:w="884" w:type="pct"/>
            <w:tcBorders>
              <w:top w:val="nil"/>
              <w:left w:val="nil"/>
              <w:bottom w:val="nil"/>
              <w:right w:val="nil"/>
            </w:tcBorders>
            <w:shd w:val="clear" w:color="auto" w:fill="auto"/>
            <w:noWrap/>
            <w:vAlign w:val="bottom"/>
            <w:hideMark/>
          </w:tcPr>
          <w:p w14:paraId="705F180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461</w:t>
            </w:r>
          </w:p>
        </w:tc>
      </w:tr>
      <w:tr w:rsidR="00674BEE" w:rsidRPr="00674BEE" w14:paraId="35326AE6" w14:textId="77777777" w:rsidTr="00F0548B">
        <w:trPr>
          <w:trHeight w:val="300"/>
        </w:trPr>
        <w:tc>
          <w:tcPr>
            <w:tcW w:w="3146" w:type="pct"/>
            <w:tcBorders>
              <w:top w:val="nil"/>
              <w:left w:val="nil"/>
              <w:bottom w:val="nil"/>
              <w:right w:val="nil"/>
            </w:tcBorders>
            <w:shd w:val="clear" w:color="auto" w:fill="auto"/>
            <w:noWrap/>
            <w:vAlign w:val="bottom"/>
            <w:hideMark/>
          </w:tcPr>
          <w:p w14:paraId="5E816D22"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Lactate</w:t>
            </w:r>
          </w:p>
        </w:tc>
        <w:tc>
          <w:tcPr>
            <w:tcW w:w="970" w:type="pct"/>
            <w:tcBorders>
              <w:top w:val="nil"/>
              <w:left w:val="nil"/>
              <w:bottom w:val="nil"/>
              <w:right w:val="nil"/>
            </w:tcBorders>
            <w:shd w:val="clear" w:color="auto" w:fill="auto"/>
            <w:noWrap/>
            <w:vAlign w:val="bottom"/>
            <w:hideMark/>
          </w:tcPr>
          <w:p w14:paraId="26448F9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w:t>
            </w:r>
          </w:p>
        </w:tc>
        <w:tc>
          <w:tcPr>
            <w:tcW w:w="884" w:type="pct"/>
            <w:tcBorders>
              <w:top w:val="nil"/>
              <w:left w:val="nil"/>
              <w:bottom w:val="nil"/>
              <w:right w:val="nil"/>
            </w:tcBorders>
            <w:shd w:val="clear" w:color="auto" w:fill="auto"/>
            <w:noWrap/>
            <w:vAlign w:val="bottom"/>
            <w:hideMark/>
          </w:tcPr>
          <w:p w14:paraId="2F4640D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976</w:t>
            </w:r>
          </w:p>
        </w:tc>
      </w:tr>
      <w:tr w:rsidR="00674BEE" w:rsidRPr="00674BEE" w14:paraId="53D9B925" w14:textId="77777777" w:rsidTr="00F0548B">
        <w:trPr>
          <w:trHeight w:val="300"/>
        </w:trPr>
        <w:tc>
          <w:tcPr>
            <w:tcW w:w="3146" w:type="pct"/>
            <w:tcBorders>
              <w:top w:val="nil"/>
              <w:left w:val="nil"/>
              <w:bottom w:val="nil"/>
              <w:right w:val="nil"/>
            </w:tcBorders>
            <w:shd w:val="clear" w:color="auto" w:fill="auto"/>
            <w:noWrap/>
            <w:vAlign w:val="bottom"/>
            <w:hideMark/>
          </w:tcPr>
          <w:p w14:paraId="6A3BB785" w14:textId="2ABCF2C8"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Lactate</w:t>
            </w:r>
          </w:p>
        </w:tc>
        <w:tc>
          <w:tcPr>
            <w:tcW w:w="970" w:type="pct"/>
            <w:tcBorders>
              <w:top w:val="nil"/>
              <w:left w:val="nil"/>
              <w:bottom w:val="nil"/>
              <w:right w:val="nil"/>
            </w:tcBorders>
            <w:shd w:val="clear" w:color="auto" w:fill="auto"/>
            <w:noWrap/>
            <w:vAlign w:val="bottom"/>
            <w:hideMark/>
          </w:tcPr>
          <w:p w14:paraId="0FFC4B7A"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1.4</w:t>
            </w:r>
          </w:p>
        </w:tc>
        <w:tc>
          <w:tcPr>
            <w:tcW w:w="884" w:type="pct"/>
            <w:tcBorders>
              <w:top w:val="nil"/>
              <w:left w:val="nil"/>
              <w:bottom w:val="nil"/>
              <w:right w:val="nil"/>
            </w:tcBorders>
            <w:shd w:val="clear" w:color="auto" w:fill="auto"/>
            <w:noWrap/>
            <w:vAlign w:val="bottom"/>
            <w:hideMark/>
          </w:tcPr>
          <w:p w14:paraId="5CE838D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366</w:t>
            </w:r>
          </w:p>
        </w:tc>
      </w:tr>
      <w:tr w:rsidR="00674BEE" w:rsidRPr="00674BEE" w14:paraId="53CD684C" w14:textId="77777777" w:rsidTr="00F0548B">
        <w:trPr>
          <w:trHeight w:val="300"/>
        </w:trPr>
        <w:tc>
          <w:tcPr>
            <w:tcW w:w="3146" w:type="pct"/>
            <w:tcBorders>
              <w:top w:val="nil"/>
              <w:left w:val="nil"/>
              <w:bottom w:val="nil"/>
              <w:right w:val="nil"/>
            </w:tcBorders>
            <w:shd w:val="clear" w:color="auto" w:fill="auto"/>
            <w:noWrap/>
            <w:vAlign w:val="bottom"/>
            <w:hideMark/>
          </w:tcPr>
          <w:p w14:paraId="62A091E3"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pH</w:t>
            </w:r>
          </w:p>
        </w:tc>
        <w:tc>
          <w:tcPr>
            <w:tcW w:w="970" w:type="pct"/>
            <w:tcBorders>
              <w:top w:val="nil"/>
              <w:left w:val="nil"/>
              <w:bottom w:val="nil"/>
              <w:right w:val="nil"/>
            </w:tcBorders>
            <w:shd w:val="clear" w:color="auto" w:fill="auto"/>
            <w:noWrap/>
            <w:vAlign w:val="bottom"/>
            <w:hideMark/>
          </w:tcPr>
          <w:p w14:paraId="45099C5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7.44</w:t>
            </w:r>
          </w:p>
        </w:tc>
        <w:tc>
          <w:tcPr>
            <w:tcW w:w="884" w:type="pct"/>
            <w:tcBorders>
              <w:top w:val="nil"/>
              <w:left w:val="nil"/>
              <w:bottom w:val="nil"/>
              <w:right w:val="nil"/>
            </w:tcBorders>
            <w:shd w:val="clear" w:color="auto" w:fill="auto"/>
            <w:noWrap/>
            <w:vAlign w:val="bottom"/>
            <w:hideMark/>
          </w:tcPr>
          <w:p w14:paraId="1CBE83A7"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1224</w:t>
            </w:r>
          </w:p>
        </w:tc>
      </w:tr>
      <w:tr w:rsidR="00674BEE" w:rsidRPr="00674BEE" w14:paraId="55DD65EC" w14:textId="77777777" w:rsidTr="00F0548B">
        <w:trPr>
          <w:trHeight w:val="300"/>
        </w:trPr>
        <w:tc>
          <w:tcPr>
            <w:tcW w:w="3146" w:type="pct"/>
            <w:tcBorders>
              <w:top w:val="nil"/>
              <w:left w:val="nil"/>
              <w:bottom w:val="nil"/>
              <w:right w:val="nil"/>
            </w:tcBorders>
            <w:shd w:val="clear" w:color="auto" w:fill="auto"/>
            <w:noWrap/>
            <w:vAlign w:val="bottom"/>
            <w:hideMark/>
          </w:tcPr>
          <w:p w14:paraId="0A270228"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pH</w:t>
            </w:r>
          </w:p>
        </w:tc>
        <w:tc>
          <w:tcPr>
            <w:tcW w:w="970" w:type="pct"/>
            <w:tcBorders>
              <w:top w:val="nil"/>
              <w:left w:val="nil"/>
              <w:bottom w:val="nil"/>
              <w:right w:val="nil"/>
            </w:tcBorders>
            <w:shd w:val="clear" w:color="auto" w:fill="auto"/>
            <w:noWrap/>
            <w:vAlign w:val="bottom"/>
            <w:hideMark/>
          </w:tcPr>
          <w:p w14:paraId="158A6424"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7.32</w:t>
            </w:r>
          </w:p>
        </w:tc>
        <w:tc>
          <w:tcPr>
            <w:tcW w:w="884" w:type="pct"/>
            <w:tcBorders>
              <w:top w:val="nil"/>
              <w:left w:val="nil"/>
              <w:bottom w:val="nil"/>
              <w:right w:val="nil"/>
            </w:tcBorders>
            <w:shd w:val="clear" w:color="auto" w:fill="auto"/>
            <w:noWrap/>
            <w:vAlign w:val="bottom"/>
            <w:hideMark/>
          </w:tcPr>
          <w:p w14:paraId="793087F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963</w:t>
            </w:r>
          </w:p>
        </w:tc>
      </w:tr>
      <w:tr w:rsidR="00674BEE" w:rsidRPr="00674BEE" w14:paraId="77A06438" w14:textId="77777777" w:rsidTr="00F0548B">
        <w:trPr>
          <w:trHeight w:val="300"/>
        </w:trPr>
        <w:tc>
          <w:tcPr>
            <w:tcW w:w="3146" w:type="pct"/>
            <w:tcBorders>
              <w:top w:val="nil"/>
              <w:left w:val="nil"/>
              <w:bottom w:val="nil"/>
              <w:right w:val="nil"/>
            </w:tcBorders>
            <w:shd w:val="clear" w:color="auto" w:fill="auto"/>
            <w:noWrap/>
            <w:vAlign w:val="bottom"/>
            <w:hideMark/>
          </w:tcPr>
          <w:p w14:paraId="299C025A"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pH</w:t>
            </w:r>
          </w:p>
        </w:tc>
        <w:tc>
          <w:tcPr>
            <w:tcW w:w="970" w:type="pct"/>
            <w:tcBorders>
              <w:top w:val="nil"/>
              <w:left w:val="nil"/>
              <w:bottom w:val="nil"/>
              <w:right w:val="nil"/>
            </w:tcBorders>
            <w:shd w:val="clear" w:color="auto" w:fill="auto"/>
            <w:noWrap/>
            <w:vAlign w:val="bottom"/>
            <w:hideMark/>
          </w:tcPr>
          <w:p w14:paraId="6112F49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7.38</w:t>
            </w:r>
          </w:p>
        </w:tc>
        <w:tc>
          <w:tcPr>
            <w:tcW w:w="884" w:type="pct"/>
            <w:tcBorders>
              <w:top w:val="nil"/>
              <w:left w:val="nil"/>
              <w:bottom w:val="nil"/>
              <w:right w:val="nil"/>
            </w:tcBorders>
            <w:shd w:val="clear" w:color="auto" w:fill="auto"/>
            <w:noWrap/>
            <w:vAlign w:val="bottom"/>
            <w:hideMark/>
          </w:tcPr>
          <w:p w14:paraId="2F3DF9A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1421</w:t>
            </w:r>
          </w:p>
        </w:tc>
      </w:tr>
      <w:tr w:rsidR="00674BEE" w:rsidRPr="00674BEE" w14:paraId="005665E8" w14:textId="77777777" w:rsidTr="00F0548B">
        <w:trPr>
          <w:trHeight w:val="300"/>
        </w:trPr>
        <w:tc>
          <w:tcPr>
            <w:tcW w:w="3146" w:type="pct"/>
            <w:tcBorders>
              <w:top w:val="nil"/>
              <w:left w:val="nil"/>
              <w:bottom w:val="nil"/>
              <w:right w:val="nil"/>
            </w:tcBorders>
            <w:shd w:val="clear" w:color="auto" w:fill="auto"/>
            <w:noWrap/>
            <w:vAlign w:val="bottom"/>
            <w:hideMark/>
          </w:tcPr>
          <w:p w14:paraId="5F31BAA4"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Glucose</w:t>
            </w:r>
          </w:p>
        </w:tc>
        <w:tc>
          <w:tcPr>
            <w:tcW w:w="970" w:type="pct"/>
            <w:tcBorders>
              <w:top w:val="nil"/>
              <w:left w:val="nil"/>
              <w:bottom w:val="nil"/>
              <w:right w:val="nil"/>
            </w:tcBorders>
            <w:shd w:val="clear" w:color="auto" w:fill="auto"/>
            <w:noWrap/>
            <w:vAlign w:val="bottom"/>
            <w:hideMark/>
          </w:tcPr>
          <w:p w14:paraId="11D220F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165</w:t>
            </w:r>
          </w:p>
        </w:tc>
        <w:tc>
          <w:tcPr>
            <w:tcW w:w="884" w:type="pct"/>
            <w:tcBorders>
              <w:top w:val="nil"/>
              <w:left w:val="nil"/>
              <w:bottom w:val="nil"/>
              <w:right w:val="nil"/>
            </w:tcBorders>
            <w:shd w:val="clear" w:color="auto" w:fill="auto"/>
            <w:noWrap/>
            <w:vAlign w:val="bottom"/>
            <w:hideMark/>
          </w:tcPr>
          <w:p w14:paraId="4548439B"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177</w:t>
            </w:r>
          </w:p>
        </w:tc>
      </w:tr>
      <w:tr w:rsidR="00674BEE" w:rsidRPr="00674BEE" w14:paraId="65EA5E2F" w14:textId="77777777" w:rsidTr="00F0548B">
        <w:trPr>
          <w:trHeight w:val="300"/>
        </w:trPr>
        <w:tc>
          <w:tcPr>
            <w:tcW w:w="3146" w:type="pct"/>
            <w:tcBorders>
              <w:top w:val="nil"/>
              <w:left w:val="nil"/>
              <w:bottom w:val="nil"/>
              <w:right w:val="nil"/>
            </w:tcBorders>
            <w:shd w:val="clear" w:color="auto" w:fill="auto"/>
            <w:noWrap/>
            <w:vAlign w:val="bottom"/>
            <w:hideMark/>
          </w:tcPr>
          <w:p w14:paraId="0D902B88"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Glucose</w:t>
            </w:r>
          </w:p>
        </w:tc>
        <w:tc>
          <w:tcPr>
            <w:tcW w:w="970" w:type="pct"/>
            <w:tcBorders>
              <w:top w:val="nil"/>
              <w:left w:val="nil"/>
              <w:bottom w:val="nil"/>
              <w:right w:val="nil"/>
            </w:tcBorders>
            <w:shd w:val="clear" w:color="auto" w:fill="auto"/>
            <w:noWrap/>
            <w:vAlign w:val="bottom"/>
            <w:hideMark/>
          </w:tcPr>
          <w:p w14:paraId="6EE2C75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99</w:t>
            </w:r>
          </w:p>
        </w:tc>
        <w:tc>
          <w:tcPr>
            <w:tcW w:w="884" w:type="pct"/>
            <w:tcBorders>
              <w:top w:val="nil"/>
              <w:left w:val="nil"/>
              <w:bottom w:val="nil"/>
              <w:right w:val="nil"/>
            </w:tcBorders>
            <w:shd w:val="clear" w:color="auto" w:fill="auto"/>
            <w:noWrap/>
            <w:vAlign w:val="bottom"/>
            <w:hideMark/>
          </w:tcPr>
          <w:p w14:paraId="0D072385"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343</w:t>
            </w:r>
          </w:p>
        </w:tc>
      </w:tr>
      <w:tr w:rsidR="00674BEE" w:rsidRPr="00674BEE" w14:paraId="027FEBDF" w14:textId="77777777" w:rsidTr="00F0548B">
        <w:trPr>
          <w:trHeight w:val="300"/>
        </w:trPr>
        <w:tc>
          <w:tcPr>
            <w:tcW w:w="3146" w:type="pct"/>
            <w:tcBorders>
              <w:top w:val="nil"/>
              <w:left w:val="nil"/>
              <w:bottom w:val="nil"/>
              <w:right w:val="nil"/>
            </w:tcBorders>
            <w:shd w:val="clear" w:color="auto" w:fill="auto"/>
            <w:noWrap/>
            <w:vAlign w:val="bottom"/>
            <w:hideMark/>
          </w:tcPr>
          <w:p w14:paraId="6B2C2C1B"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Glucose</w:t>
            </w:r>
          </w:p>
        </w:tc>
        <w:tc>
          <w:tcPr>
            <w:tcW w:w="970" w:type="pct"/>
            <w:tcBorders>
              <w:top w:val="nil"/>
              <w:left w:val="nil"/>
              <w:bottom w:val="nil"/>
              <w:right w:val="nil"/>
            </w:tcBorders>
            <w:shd w:val="clear" w:color="auto" w:fill="auto"/>
            <w:noWrap/>
            <w:vAlign w:val="bottom"/>
            <w:hideMark/>
          </w:tcPr>
          <w:p w14:paraId="18A4EB64"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130</w:t>
            </w:r>
          </w:p>
        </w:tc>
        <w:tc>
          <w:tcPr>
            <w:tcW w:w="884" w:type="pct"/>
            <w:tcBorders>
              <w:top w:val="nil"/>
              <w:left w:val="nil"/>
              <w:bottom w:val="nil"/>
              <w:right w:val="nil"/>
            </w:tcBorders>
            <w:shd w:val="clear" w:color="auto" w:fill="auto"/>
            <w:noWrap/>
            <w:vAlign w:val="bottom"/>
            <w:hideMark/>
          </w:tcPr>
          <w:p w14:paraId="09E71E3E"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76</w:t>
            </w:r>
          </w:p>
        </w:tc>
      </w:tr>
      <w:tr w:rsidR="00674BEE" w:rsidRPr="00674BEE" w14:paraId="5AE40740" w14:textId="77777777" w:rsidTr="00F0548B">
        <w:trPr>
          <w:trHeight w:val="300"/>
        </w:trPr>
        <w:tc>
          <w:tcPr>
            <w:tcW w:w="3146" w:type="pct"/>
            <w:tcBorders>
              <w:top w:val="nil"/>
              <w:left w:val="nil"/>
              <w:bottom w:val="nil"/>
              <w:right w:val="nil"/>
            </w:tcBorders>
            <w:shd w:val="clear" w:color="auto" w:fill="auto"/>
            <w:noWrap/>
            <w:vAlign w:val="bottom"/>
            <w:hideMark/>
          </w:tcPr>
          <w:p w14:paraId="00887819"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WBC</w:t>
            </w:r>
          </w:p>
        </w:tc>
        <w:tc>
          <w:tcPr>
            <w:tcW w:w="970" w:type="pct"/>
            <w:tcBorders>
              <w:top w:val="nil"/>
              <w:left w:val="nil"/>
              <w:bottom w:val="nil"/>
              <w:right w:val="nil"/>
            </w:tcBorders>
            <w:shd w:val="clear" w:color="auto" w:fill="auto"/>
            <w:noWrap/>
            <w:vAlign w:val="bottom"/>
            <w:hideMark/>
          </w:tcPr>
          <w:p w14:paraId="0E73FF6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12.3</w:t>
            </w:r>
          </w:p>
        </w:tc>
        <w:tc>
          <w:tcPr>
            <w:tcW w:w="884" w:type="pct"/>
            <w:tcBorders>
              <w:top w:val="nil"/>
              <w:left w:val="nil"/>
              <w:bottom w:val="nil"/>
              <w:right w:val="nil"/>
            </w:tcBorders>
            <w:shd w:val="clear" w:color="auto" w:fill="auto"/>
            <w:noWrap/>
            <w:vAlign w:val="bottom"/>
            <w:hideMark/>
          </w:tcPr>
          <w:p w14:paraId="1319ABE4"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162</w:t>
            </w:r>
          </w:p>
        </w:tc>
      </w:tr>
      <w:tr w:rsidR="00674BEE" w:rsidRPr="00674BEE" w14:paraId="7B99C615" w14:textId="77777777" w:rsidTr="00F0548B">
        <w:trPr>
          <w:trHeight w:val="300"/>
        </w:trPr>
        <w:tc>
          <w:tcPr>
            <w:tcW w:w="3146" w:type="pct"/>
            <w:tcBorders>
              <w:top w:val="nil"/>
              <w:left w:val="nil"/>
              <w:bottom w:val="nil"/>
              <w:right w:val="nil"/>
            </w:tcBorders>
            <w:shd w:val="clear" w:color="auto" w:fill="auto"/>
            <w:noWrap/>
            <w:vAlign w:val="bottom"/>
            <w:hideMark/>
          </w:tcPr>
          <w:p w14:paraId="78F701D6"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WBC</w:t>
            </w:r>
          </w:p>
        </w:tc>
        <w:tc>
          <w:tcPr>
            <w:tcW w:w="970" w:type="pct"/>
            <w:tcBorders>
              <w:top w:val="nil"/>
              <w:left w:val="nil"/>
              <w:bottom w:val="nil"/>
              <w:right w:val="nil"/>
            </w:tcBorders>
            <w:shd w:val="clear" w:color="auto" w:fill="auto"/>
            <w:noWrap/>
            <w:vAlign w:val="bottom"/>
            <w:hideMark/>
          </w:tcPr>
          <w:p w14:paraId="370E6E1F"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10.2</w:t>
            </w:r>
          </w:p>
        </w:tc>
        <w:tc>
          <w:tcPr>
            <w:tcW w:w="884" w:type="pct"/>
            <w:tcBorders>
              <w:top w:val="nil"/>
              <w:left w:val="nil"/>
              <w:bottom w:val="nil"/>
              <w:right w:val="nil"/>
            </w:tcBorders>
            <w:shd w:val="clear" w:color="auto" w:fill="auto"/>
            <w:noWrap/>
            <w:vAlign w:val="bottom"/>
            <w:hideMark/>
          </w:tcPr>
          <w:p w14:paraId="3FA36D0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193</w:t>
            </w:r>
          </w:p>
        </w:tc>
      </w:tr>
      <w:tr w:rsidR="00674BEE" w:rsidRPr="00674BEE" w14:paraId="667CA611" w14:textId="77777777" w:rsidTr="00F0548B">
        <w:trPr>
          <w:trHeight w:val="300"/>
        </w:trPr>
        <w:tc>
          <w:tcPr>
            <w:tcW w:w="3146" w:type="pct"/>
            <w:tcBorders>
              <w:top w:val="nil"/>
              <w:left w:val="nil"/>
              <w:bottom w:val="nil"/>
              <w:right w:val="nil"/>
            </w:tcBorders>
            <w:shd w:val="clear" w:color="auto" w:fill="auto"/>
            <w:noWrap/>
            <w:vAlign w:val="bottom"/>
            <w:hideMark/>
          </w:tcPr>
          <w:p w14:paraId="55510418"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WBC</w:t>
            </w:r>
          </w:p>
        </w:tc>
        <w:tc>
          <w:tcPr>
            <w:tcW w:w="970" w:type="pct"/>
            <w:tcBorders>
              <w:top w:val="nil"/>
              <w:left w:val="nil"/>
              <w:bottom w:val="nil"/>
              <w:right w:val="nil"/>
            </w:tcBorders>
            <w:shd w:val="clear" w:color="auto" w:fill="auto"/>
            <w:noWrap/>
            <w:vAlign w:val="bottom"/>
            <w:hideMark/>
          </w:tcPr>
          <w:p w14:paraId="2016FF4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9.7</w:t>
            </w:r>
          </w:p>
        </w:tc>
        <w:tc>
          <w:tcPr>
            <w:tcW w:w="884" w:type="pct"/>
            <w:tcBorders>
              <w:top w:val="nil"/>
              <w:left w:val="nil"/>
              <w:bottom w:val="nil"/>
              <w:right w:val="nil"/>
            </w:tcBorders>
            <w:shd w:val="clear" w:color="auto" w:fill="auto"/>
            <w:noWrap/>
            <w:vAlign w:val="bottom"/>
            <w:hideMark/>
          </w:tcPr>
          <w:p w14:paraId="2D4C62F2"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94</w:t>
            </w:r>
          </w:p>
        </w:tc>
      </w:tr>
      <w:tr w:rsidR="00674BEE" w:rsidRPr="00674BEE" w14:paraId="4E6E6F2E" w14:textId="77777777" w:rsidTr="00F0548B">
        <w:trPr>
          <w:trHeight w:val="300"/>
        </w:trPr>
        <w:tc>
          <w:tcPr>
            <w:tcW w:w="3146" w:type="pct"/>
            <w:tcBorders>
              <w:top w:val="nil"/>
              <w:left w:val="nil"/>
              <w:bottom w:val="nil"/>
              <w:right w:val="nil"/>
            </w:tcBorders>
            <w:shd w:val="clear" w:color="auto" w:fill="auto"/>
            <w:noWrap/>
            <w:vAlign w:val="bottom"/>
            <w:hideMark/>
          </w:tcPr>
          <w:p w14:paraId="56FBD74E"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BUN</w:t>
            </w:r>
          </w:p>
        </w:tc>
        <w:tc>
          <w:tcPr>
            <w:tcW w:w="970" w:type="pct"/>
            <w:tcBorders>
              <w:top w:val="nil"/>
              <w:left w:val="nil"/>
              <w:bottom w:val="nil"/>
              <w:right w:val="nil"/>
            </w:tcBorders>
            <w:shd w:val="clear" w:color="auto" w:fill="auto"/>
            <w:noWrap/>
            <w:vAlign w:val="bottom"/>
            <w:hideMark/>
          </w:tcPr>
          <w:p w14:paraId="167FB237"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15</w:t>
            </w:r>
          </w:p>
        </w:tc>
        <w:tc>
          <w:tcPr>
            <w:tcW w:w="884" w:type="pct"/>
            <w:tcBorders>
              <w:top w:val="nil"/>
              <w:left w:val="nil"/>
              <w:bottom w:val="nil"/>
              <w:right w:val="nil"/>
            </w:tcBorders>
            <w:shd w:val="clear" w:color="auto" w:fill="auto"/>
            <w:noWrap/>
            <w:vAlign w:val="bottom"/>
            <w:hideMark/>
          </w:tcPr>
          <w:p w14:paraId="3BE4AA84"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1041</w:t>
            </w:r>
          </w:p>
        </w:tc>
      </w:tr>
      <w:tr w:rsidR="00674BEE" w:rsidRPr="00674BEE" w14:paraId="68FD3462" w14:textId="77777777" w:rsidTr="00F0548B">
        <w:trPr>
          <w:trHeight w:val="300"/>
        </w:trPr>
        <w:tc>
          <w:tcPr>
            <w:tcW w:w="3146" w:type="pct"/>
            <w:tcBorders>
              <w:top w:val="nil"/>
              <w:left w:val="nil"/>
              <w:bottom w:val="nil"/>
              <w:right w:val="nil"/>
            </w:tcBorders>
            <w:shd w:val="clear" w:color="auto" w:fill="auto"/>
            <w:noWrap/>
            <w:vAlign w:val="bottom"/>
            <w:hideMark/>
          </w:tcPr>
          <w:p w14:paraId="7DAC20C2"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BUN</w:t>
            </w:r>
          </w:p>
        </w:tc>
        <w:tc>
          <w:tcPr>
            <w:tcW w:w="970" w:type="pct"/>
            <w:tcBorders>
              <w:top w:val="nil"/>
              <w:left w:val="nil"/>
              <w:bottom w:val="nil"/>
              <w:right w:val="nil"/>
            </w:tcBorders>
            <w:shd w:val="clear" w:color="auto" w:fill="auto"/>
            <w:noWrap/>
            <w:vAlign w:val="bottom"/>
            <w:hideMark/>
          </w:tcPr>
          <w:p w14:paraId="4F71A5A4"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13</w:t>
            </w:r>
          </w:p>
        </w:tc>
        <w:tc>
          <w:tcPr>
            <w:tcW w:w="884" w:type="pct"/>
            <w:tcBorders>
              <w:top w:val="nil"/>
              <w:left w:val="nil"/>
              <w:bottom w:val="nil"/>
              <w:right w:val="nil"/>
            </w:tcBorders>
            <w:shd w:val="clear" w:color="auto" w:fill="auto"/>
            <w:noWrap/>
            <w:vAlign w:val="bottom"/>
            <w:hideMark/>
          </w:tcPr>
          <w:p w14:paraId="55EC657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1128</w:t>
            </w:r>
          </w:p>
        </w:tc>
      </w:tr>
      <w:tr w:rsidR="00674BEE" w:rsidRPr="00674BEE" w14:paraId="6BCC8344" w14:textId="77777777" w:rsidTr="00F0548B">
        <w:trPr>
          <w:trHeight w:val="300"/>
        </w:trPr>
        <w:tc>
          <w:tcPr>
            <w:tcW w:w="3146" w:type="pct"/>
            <w:tcBorders>
              <w:top w:val="nil"/>
              <w:left w:val="nil"/>
              <w:bottom w:val="nil"/>
              <w:right w:val="nil"/>
            </w:tcBorders>
            <w:shd w:val="clear" w:color="auto" w:fill="auto"/>
            <w:noWrap/>
            <w:vAlign w:val="bottom"/>
            <w:hideMark/>
          </w:tcPr>
          <w:p w14:paraId="54CF8F9B"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BUN</w:t>
            </w:r>
          </w:p>
        </w:tc>
        <w:tc>
          <w:tcPr>
            <w:tcW w:w="970" w:type="pct"/>
            <w:tcBorders>
              <w:top w:val="nil"/>
              <w:left w:val="nil"/>
              <w:bottom w:val="nil"/>
              <w:right w:val="nil"/>
            </w:tcBorders>
            <w:shd w:val="clear" w:color="auto" w:fill="auto"/>
            <w:noWrap/>
            <w:vAlign w:val="bottom"/>
            <w:hideMark/>
          </w:tcPr>
          <w:p w14:paraId="39C51EC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14</w:t>
            </w:r>
          </w:p>
        </w:tc>
        <w:tc>
          <w:tcPr>
            <w:tcW w:w="884" w:type="pct"/>
            <w:tcBorders>
              <w:top w:val="nil"/>
              <w:left w:val="nil"/>
              <w:bottom w:val="nil"/>
              <w:right w:val="nil"/>
            </w:tcBorders>
            <w:shd w:val="clear" w:color="auto" w:fill="auto"/>
            <w:noWrap/>
            <w:vAlign w:val="bottom"/>
            <w:hideMark/>
          </w:tcPr>
          <w:p w14:paraId="5A3985BD"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544</w:t>
            </w:r>
          </w:p>
        </w:tc>
      </w:tr>
      <w:tr w:rsidR="00674BEE" w:rsidRPr="00674BEE" w14:paraId="456C7580" w14:textId="77777777" w:rsidTr="00F0548B">
        <w:trPr>
          <w:trHeight w:val="300"/>
        </w:trPr>
        <w:tc>
          <w:tcPr>
            <w:tcW w:w="3146" w:type="pct"/>
            <w:tcBorders>
              <w:top w:val="nil"/>
              <w:left w:val="nil"/>
              <w:bottom w:val="nil"/>
              <w:right w:val="nil"/>
            </w:tcBorders>
            <w:shd w:val="clear" w:color="auto" w:fill="auto"/>
            <w:noWrap/>
            <w:vAlign w:val="bottom"/>
            <w:hideMark/>
          </w:tcPr>
          <w:p w14:paraId="1FD4BF37"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Creatinine</w:t>
            </w:r>
          </w:p>
        </w:tc>
        <w:tc>
          <w:tcPr>
            <w:tcW w:w="970" w:type="pct"/>
            <w:tcBorders>
              <w:top w:val="nil"/>
              <w:left w:val="nil"/>
              <w:bottom w:val="nil"/>
              <w:right w:val="nil"/>
            </w:tcBorders>
            <w:shd w:val="clear" w:color="auto" w:fill="auto"/>
            <w:noWrap/>
            <w:vAlign w:val="bottom"/>
            <w:hideMark/>
          </w:tcPr>
          <w:p w14:paraId="3FB87008"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0.8</w:t>
            </w:r>
          </w:p>
        </w:tc>
        <w:tc>
          <w:tcPr>
            <w:tcW w:w="884" w:type="pct"/>
            <w:tcBorders>
              <w:top w:val="nil"/>
              <w:left w:val="nil"/>
              <w:bottom w:val="nil"/>
              <w:right w:val="nil"/>
            </w:tcBorders>
            <w:shd w:val="clear" w:color="auto" w:fill="auto"/>
            <w:noWrap/>
            <w:vAlign w:val="bottom"/>
            <w:hideMark/>
          </w:tcPr>
          <w:p w14:paraId="21AEAE96"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2237</w:t>
            </w:r>
          </w:p>
        </w:tc>
      </w:tr>
      <w:tr w:rsidR="00674BEE" w:rsidRPr="00674BEE" w14:paraId="34127062" w14:textId="77777777" w:rsidTr="00F0548B">
        <w:trPr>
          <w:trHeight w:val="300"/>
        </w:trPr>
        <w:tc>
          <w:tcPr>
            <w:tcW w:w="3146" w:type="pct"/>
            <w:tcBorders>
              <w:top w:val="nil"/>
              <w:left w:val="nil"/>
              <w:bottom w:val="nil"/>
              <w:right w:val="nil"/>
            </w:tcBorders>
            <w:shd w:val="clear" w:color="auto" w:fill="auto"/>
            <w:noWrap/>
            <w:vAlign w:val="bottom"/>
            <w:hideMark/>
          </w:tcPr>
          <w:p w14:paraId="6CE49480"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Creatinine</w:t>
            </w:r>
          </w:p>
        </w:tc>
        <w:tc>
          <w:tcPr>
            <w:tcW w:w="970" w:type="pct"/>
            <w:tcBorders>
              <w:top w:val="nil"/>
              <w:left w:val="nil"/>
              <w:bottom w:val="nil"/>
              <w:right w:val="nil"/>
            </w:tcBorders>
            <w:shd w:val="clear" w:color="auto" w:fill="auto"/>
            <w:noWrap/>
            <w:vAlign w:val="bottom"/>
            <w:hideMark/>
          </w:tcPr>
          <w:p w14:paraId="1821ED03"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0.7</w:t>
            </w:r>
          </w:p>
        </w:tc>
        <w:tc>
          <w:tcPr>
            <w:tcW w:w="884" w:type="pct"/>
            <w:tcBorders>
              <w:top w:val="nil"/>
              <w:left w:val="nil"/>
              <w:bottom w:val="nil"/>
              <w:right w:val="nil"/>
            </w:tcBorders>
            <w:shd w:val="clear" w:color="auto" w:fill="auto"/>
            <w:noWrap/>
            <w:vAlign w:val="bottom"/>
            <w:hideMark/>
          </w:tcPr>
          <w:p w14:paraId="688E3EF7"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2678</w:t>
            </w:r>
          </w:p>
        </w:tc>
      </w:tr>
      <w:tr w:rsidR="00674BEE" w:rsidRPr="00674BEE" w14:paraId="621732FD" w14:textId="77777777" w:rsidTr="00F0548B">
        <w:trPr>
          <w:trHeight w:val="300"/>
        </w:trPr>
        <w:tc>
          <w:tcPr>
            <w:tcW w:w="3146" w:type="pct"/>
            <w:tcBorders>
              <w:top w:val="nil"/>
              <w:left w:val="nil"/>
              <w:bottom w:val="nil"/>
              <w:right w:val="nil"/>
            </w:tcBorders>
            <w:shd w:val="clear" w:color="auto" w:fill="auto"/>
            <w:noWrap/>
            <w:vAlign w:val="bottom"/>
            <w:hideMark/>
          </w:tcPr>
          <w:p w14:paraId="426E3399"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Creatinine</w:t>
            </w:r>
          </w:p>
        </w:tc>
        <w:tc>
          <w:tcPr>
            <w:tcW w:w="970" w:type="pct"/>
            <w:tcBorders>
              <w:top w:val="nil"/>
              <w:left w:val="nil"/>
              <w:bottom w:val="nil"/>
              <w:right w:val="nil"/>
            </w:tcBorders>
            <w:shd w:val="clear" w:color="auto" w:fill="auto"/>
            <w:noWrap/>
            <w:vAlign w:val="bottom"/>
            <w:hideMark/>
          </w:tcPr>
          <w:p w14:paraId="18BE3FD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0.8</w:t>
            </w:r>
          </w:p>
        </w:tc>
        <w:tc>
          <w:tcPr>
            <w:tcW w:w="884" w:type="pct"/>
            <w:tcBorders>
              <w:top w:val="nil"/>
              <w:left w:val="nil"/>
              <w:bottom w:val="nil"/>
              <w:right w:val="nil"/>
            </w:tcBorders>
            <w:shd w:val="clear" w:color="auto" w:fill="auto"/>
            <w:noWrap/>
            <w:vAlign w:val="bottom"/>
            <w:hideMark/>
          </w:tcPr>
          <w:p w14:paraId="55A2D020"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1211</w:t>
            </w:r>
          </w:p>
        </w:tc>
      </w:tr>
      <w:tr w:rsidR="00674BEE" w:rsidRPr="00674BEE" w14:paraId="436E12C0" w14:textId="77777777" w:rsidTr="00F0548B">
        <w:trPr>
          <w:trHeight w:val="300"/>
        </w:trPr>
        <w:tc>
          <w:tcPr>
            <w:tcW w:w="3146" w:type="pct"/>
            <w:tcBorders>
              <w:top w:val="nil"/>
              <w:left w:val="nil"/>
              <w:bottom w:val="nil"/>
              <w:right w:val="nil"/>
            </w:tcBorders>
            <w:shd w:val="clear" w:color="auto" w:fill="auto"/>
            <w:noWrap/>
            <w:vAlign w:val="bottom"/>
            <w:hideMark/>
          </w:tcPr>
          <w:p w14:paraId="2F0C0C2C"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Max Hemoglobin</w:t>
            </w:r>
          </w:p>
        </w:tc>
        <w:tc>
          <w:tcPr>
            <w:tcW w:w="970" w:type="pct"/>
            <w:tcBorders>
              <w:top w:val="nil"/>
              <w:left w:val="nil"/>
              <w:bottom w:val="nil"/>
              <w:right w:val="nil"/>
            </w:tcBorders>
            <w:shd w:val="clear" w:color="auto" w:fill="auto"/>
            <w:noWrap/>
            <w:vAlign w:val="bottom"/>
            <w:hideMark/>
          </w:tcPr>
          <w:p w14:paraId="7C3BBBEA"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12.7</w:t>
            </w:r>
          </w:p>
        </w:tc>
        <w:tc>
          <w:tcPr>
            <w:tcW w:w="884" w:type="pct"/>
            <w:tcBorders>
              <w:top w:val="nil"/>
              <w:left w:val="nil"/>
              <w:bottom w:val="nil"/>
              <w:right w:val="nil"/>
            </w:tcBorders>
            <w:shd w:val="clear" w:color="auto" w:fill="auto"/>
            <w:noWrap/>
            <w:vAlign w:val="bottom"/>
            <w:hideMark/>
          </w:tcPr>
          <w:p w14:paraId="1AA4E83C"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403</w:t>
            </w:r>
          </w:p>
        </w:tc>
      </w:tr>
      <w:tr w:rsidR="00674BEE" w:rsidRPr="00674BEE" w14:paraId="15C8E42E" w14:textId="77777777" w:rsidTr="00F0548B">
        <w:trPr>
          <w:trHeight w:val="300"/>
        </w:trPr>
        <w:tc>
          <w:tcPr>
            <w:tcW w:w="3146" w:type="pct"/>
            <w:tcBorders>
              <w:top w:val="nil"/>
              <w:left w:val="nil"/>
              <w:bottom w:val="nil"/>
              <w:right w:val="nil"/>
            </w:tcBorders>
            <w:shd w:val="clear" w:color="auto" w:fill="auto"/>
            <w:noWrap/>
            <w:vAlign w:val="bottom"/>
            <w:hideMark/>
          </w:tcPr>
          <w:p w14:paraId="70D21821"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Min Hemoglobin</w:t>
            </w:r>
          </w:p>
        </w:tc>
        <w:tc>
          <w:tcPr>
            <w:tcW w:w="970" w:type="pct"/>
            <w:tcBorders>
              <w:top w:val="nil"/>
              <w:left w:val="nil"/>
              <w:bottom w:val="nil"/>
              <w:right w:val="nil"/>
            </w:tcBorders>
            <w:shd w:val="clear" w:color="auto" w:fill="auto"/>
            <w:noWrap/>
            <w:vAlign w:val="bottom"/>
            <w:hideMark/>
          </w:tcPr>
          <w:p w14:paraId="46F495A9"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9.4</w:t>
            </w:r>
          </w:p>
        </w:tc>
        <w:tc>
          <w:tcPr>
            <w:tcW w:w="884" w:type="pct"/>
            <w:tcBorders>
              <w:top w:val="nil"/>
              <w:left w:val="nil"/>
              <w:bottom w:val="nil"/>
              <w:right w:val="nil"/>
            </w:tcBorders>
            <w:shd w:val="clear" w:color="auto" w:fill="auto"/>
            <w:noWrap/>
            <w:vAlign w:val="bottom"/>
            <w:hideMark/>
          </w:tcPr>
          <w:p w14:paraId="301E4EFC"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369</w:t>
            </w:r>
          </w:p>
        </w:tc>
      </w:tr>
      <w:tr w:rsidR="00674BEE" w:rsidRPr="00674BEE" w14:paraId="67A50F9D" w14:textId="77777777" w:rsidTr="00F0548B">
        <w:trPr>
          <w:trHeight w:val="300"/>
        </w:trPr>
        <w:tc>
          <w:tcPr>
            <w:tcW w:w="3146" w:type="pct"/>
            <w:tcBorders>
              <w:top w:val="nil"/>
              <w:left w:val="nil"/>
              <w:bottom w:val="nil"/>
              <w:right w:val="nil"/>
            </w:tcBorders>
            <w:shd w:val="clear" w:color="auto" w:fill="auto"/>
            <w:noWrap/>
            <w:vAlign w:val="bottom"/>
            <w:hideMark/>
          </w:tcPr>
          <w:p w14:paraId="56E668E4"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Mean Hemoglobin</w:t>
            </w:r>
          </w:p>
        </w:tc>
        <w:tc>
          <w:tcPr>
            <w:tcW w:w="970" w:type="pct"/>
            <w:tcBorders>
              <w:top w:val="nil"/>
              <w:left w:val="nil"/>
              <w:bottom w:val="nil"/>
              <w:right w:val="nil"/>
            </w:tcBorders>
            <w:shd w:val="clear" w:color="auto" w:fill="auto"/>
            <w:noWrap/>
            <w:vAlign w:val="bottom"/>
            <w:hideMark/>
          </w:tcPr>
          <w:p w14:paraId="6052C4CC"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9.7</w:t>
            </w:r>
          </w:p>
        </w:tc>
        <w:tc>
          <w:tcPr>
            <w:tcW w:w="884" w:type="pct"/>
            <w:tcBorders>
              <w:top w:val="nil"/>
              <w:left w:val="nil"/>
              <w:bottom w:val="nil"/>
              <w:right w:val="nil"/>
            </w:tcBorders>
            <w:shd w:val="clear" w:color="auto" w:fill="auto"/>
            <w:noWrap/>
            <w:vAlign w:val="bottom"/>
            <w:hideMark/>
          </w:tcPr>
          <w:p w14:paraId="6254BB5F"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138</w:t>
            </w:r>
          </w:p>
        </w:tc>
      </w:tr>
      <w:tr w:rsidR="00674BEE" w:rsidRPr="00674BEE" w14:paraId="778824B9" w14:textId="77777777" w:rsidTr="00F0548B">
        <w:trPr>
          <w:trHeight w:val="300"/>
        </w:trPr>
        <w:tc>
          <w:tcPr>
            <w:tcW w:w="3146" w:type="pct"/>
            <w:tcBorders>
              <w:top w:val="nil"/>
              <w:left w:val="nil"/>
              <w:bottom w:val="nil"/>
              <w:right w:val="nil"/>
            </w:tcBorders>
            <w:shd w:val="clear" w:color="auto" w:fill="auto"/>
            <w:noWrap/>
            <w:vAlign w:val="bottom"/>
            <w:hideMark/>
          </w:tcPr>
          <w:p w14:paraId="4254EDA6" w14:textId="77777777"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Ventilation Duration (h)</w:t>
            </w:r>
          </w:p>
        </w:tc>
        <w:tc>
          <w:tcPr>
            <w:tcW w:w="970" w:type="pct"/>
            <w:tcBorders>
              <w:top w:val="nil"/>
              <w:left w:val="nil"/>
              <w:bottom w:val="nil"/>
              <w:right w:val="nil"/>
            </w:tcBorders>
            <w:shd w:val="clear" w:color="auto" w:fill="auto"/>
            <w:noWrap/>
            <w:vAlign w:val="bottom"/>
            <w:hideMark/>
          </w:tcPr>
          <w:p w14:paraId="4F2DDD8F"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4</w:t>
            </w:r>
          </w:p>
        </w:tc>
        <w:tc>
          <w:tcPr>
            <w:tcW w:w="884" w:type="pct"/>
            <w:tcBorders>
              <w:top w:val="nil"/>
              <w:left w:val="nil"/>
              <w:bottom w:val="nil"/>
              <w:right w:val="nil"/>
            </w:tcBorders>
            <w:shd w:val="clear" w:color="auto" w:fill="auto"/>
            <w:noWrap/>
            <w:vAlign w:val="bottom"/>
            <w:hideMark/>
          </w:tcPr>
          <w:p w14:paraId="2D999223"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354</w:t>
            </w:r>
          </w:p>
        </w:tc>
      </w:tr>
      <w:tr w:rsidR="00674BEE" w:rsidRPr="00674BEE" w14:paraId="139E7639" w14:textId="77777777" w:rsidTr="00F0548B">
        <w:trPr>
          <w:trHeight w:val="300"/>
        </w:trPr>
        <w:tc>
          <w:tcPr>
            <w:tcW w:w="3146" w:type="pct"/>
            <w:tcBorders>
              <w:top w:val="nil"/>
              <w:left w:val="nil"/>
              <w:bottom w:val="nil"/>
              <w:right w:val="nil"/>
            </w:tcBorders>
            <w:shd w:val="clear" w:color="auto" w:fill="auto"/>
            <w:noWrap/>
            <w:vAlign w:val="bottom"/>
            <w:hideMark/>
          </w:tcPr>
          <w:p w14:paraId="3CF5CF82" w14:textId="5F6B180B" w:rsidR="00674BEE" w:rsidRPr="00674BEE" w:rsidRDefault="00674BEE" w:rsidP="00674BEE">
            <w:pPr>
              <w:rPr>
                <w:rFonts w:ascii="Aptos Narrow" w:hAnsi="Aptos Narrow"/>
                <w:color w:val="000000"/>
                <w:sz w:val="22"/>
                <w:szCs w:val="22"/>
              </w:rPr>
            </w:pPr>
            <w:r w:rsidRPr="00674BEE">
              <w:rPr>
                <w:rFonts w:ascii="Aptos Narrow" w:hAnsi="Aptos Narrow"/>
                <w:color w:val="000000"/>
                <w:sz w:val="22"/>
                <w:szCs w:val="22"/>
              </w:rPr>
              <w:t>RRT</w:t>
            </w:r>
          </w:p>
        </w:tc>
        <w:tc>
          <w:tcPr>
            <w:tcW w:w="970" w:type="pct"/>
            <w:tcBorders>
              <w:top w:val="nil"/>
              <w:left w:val="nil"/>
              <w:bottom w:val="nil"/>
              <w:right w:val="nil"/>
            </w:tcBorders>
            <w:shd w:val="clear" w:color="auto" w:fill="auto"/>
            <w:noWrap/>
            <w:vAlign w:val="bottom"/>
            <w:hideMark/>
          </w:tcPr>
          <w:p w14:paraId="3D268345"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0</w:t>
            </w:r>
          </w:p>
        </w:tc>
        <w:tc>
          <w:tcPr>
            <w:tcW w:w="884" w:type="pct"/>
            <w:tcBorders>
              <w:top w:val="nil"/>
              <w:left w:val="nil"/>
              <w:bottom w:val="nil"/>
              <w:right w:val="nil"/>
            </w:tcBorders>
            <w:shd w:val="clear" w:color="auto" w:fill="auto"/>
            <w:noWrap/>
            <w:vAlign w:val="bottom"/>
            <w:hideMark/>
          </w:tcPr>
          <w:p w14:paraId="0986CE21" w14:textId="77777777" w:rsidR="00674BEE" w:rsidRPr="00674BEE" w:rsidRDefault="00674BEE" w:rsidP="00674BEE">
            <w:pPr>
              <w:jc w:val="right"/>
              <w:rPr>
                <w:rFonts w:ascii="Aptos Narrow" w:hAnsi="Aptos Narrow"/>
                <w:color w:val="000000"/>
                <w:sz w:val="22"/>
                <w:szCs w:val="22"/>
              </w:rPr>
            </w:pPr>
            <w:r w:rsidRPr="00674BEE">
              <w:rPr>
                <w:rFonts w:ascii="Aptos Narrow" w:hAnsi="Aptos Narrow"/>
                <w:color w:val="000000"/>
                <w:sz w:val="22"/>
                <w:szCs w:val="22"/>
              </w:rPr>
              <w:t>18328</w:t>
            </w:r>
          </w:p>
        </w:tc>
      </w:tr>
    </w:tbl>
    <w:p w14:paraId="2655AB91" w14:textId="51952633" w:rsidR="00065AA3" w:rsidRPr="00065AA3" w:rsidRDefault="005E6698" w:rsidP="00065AA3">
      <w:pPr>
        <w:pStyle w:val="Heading3"/>
      </w:pPr>
      <w:bookmarkStart w:id="17" w:name="_Toc161524799"/>
      <w:bookmarkStart w:id="18" w:name="_Toc161601843"/>
      <w:r w:rsidRPr="005E6698">
        <w:lastRenderedPageBreak/>
        <w:t>Are there missing observations (vertically and horizontally)? If so, how frequently does this occur?</w:t>
      </w:r>
      <w:r w:rsidR="00065AA3">
        <w:rPr>
          <w:noProof/>
        </w:rPr>
        <mc:AlternateContent>
          <mc:Choice Requires="wps">
            <w:drawing>
              <wp:anchor distT="45720" distB="45720" distL="114300" distR="114300" simplePos="0" relativeHeight="251654155" behindDoc="0" locked="0" layoutInCell="1" allowOverlap="1" wp14:anchorId="58653022" wp14:editId="3E092DB2">
                <wp:simplePos x="0" y="0"/>
                <wp:positionH relativeFrom="margin">
                  <wp:posOffset>0</wp:posOffset>
                </wp:positionH>
                <wp:positionV relativeFrom="paragraph">
                  <wp:posOffset>359410</wp:posOffset>
                </wp:positionV>
                <wp:extent cx="5257800" cy="1404620"/>
                <wp:effectExtent l="0" t="0" r="19050" b="23495"/>
                <wp:wrapTopAndBottom/>
                <wp:docPr id="1884477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rgbClr val="FFFFFF"/>
                        </a:solidFill>
                        <a:ln w="9525">
                          <a:solidFill>
                            <a:srgbClr val="000000"/>
                          </a:solidFill>
                          <a:miter lim="800000"/>
                          <a:headEnd/>
                          <a:tailEnd/>
                        </a:ln>
                      </wps:spPr>
                      <wps:txbx>
                        <w:txbxContent>
                          <w:p w14:paraId="3FA3AC9F" w14:textId="77777777" w:rsidR="00065AA3" w:rsidRPr="00474872" w:rsidRDefault="00065AA3" w:rsidP="00065AA3">
                            <w:pPr>
                              <w:shd w:val="clear" w:color="auto" w:fill="F7F7F7"/>
                              <w:spacing w:line="285" w:lineRule="atLeast"/>
                              <w:rPr>
                                <w:rFonts w:ascii="Courier New" w:hAnsi="Courier New" w:cs="Courier New"/>
                                <w:color w:val="000000"/>
                                <w:sz w:val="21"/>
                                <w:szCs w:val="21"/>
                              </w:rPr>
                            </w:pPr>
                            <w:r w:rsidRPr="00474872">
                              <w:rPr>
                                <w:rFonts w:ascii="Courier New" w:hAnsi="Courier New" w:cs="Courier New"/>
                                <w:color w:val="008000"/>
                                <w:sz w:val="21"/>
                                <w:szCs w:val="21"/>
                              </w:rPr>
                              <w:t># missing values column-wise</w:t>
                            </w:r>
                          </w:p>
                          <w:p w14:paraId="05222C87" w14:textId="77777777" w:rsidR="00065AA3" w:rsidRPr="00474872" w:rsidRDefault="00065AA3" w:rsidP="00065AA3">
                            <w:pPr>
                              <w:shd w:val="clear" w:color="auto" w:fill="F7F7F7"/>
                              <w:spacing w:line="285" w:lineRule="atLeast"/>
                              <w:rPr>
                                <w:rFonts w:ascii="Courier New" w:hAnsi="Courier New" w:cs="Courier New"/>
                                <w:color w:val="000000"/>
                                <w:sz w:val="21"/>
                                <w:szCs w:val="21"/>
                              </w:rPr>
                            </w:pPr>
                            <w:proofErr w:type="spellStart"/>
                            <w:r w:rsidRPr="00474872">
                              <w:rPr>
                                <w:rFonts w:ascii="Courier New" w:hAnsi="Courier New" w:cs="Courier New"/>
                                <w:color w:val="000000"/>
                                <w:sz w:val="21"/>
                                <w:szCs w:val="21"/>
                              </w:rPr>
                              <w:t>na_count</w:t>
                            </w:r>
                            <w:proofErr w:type="spellEnd"/>
                            <w:r w:rsidRPr="00474872">
                              <w:rPr>
                                <w:rFonts w:ascii="Courier New" w:hAnsi="Courier New" w:cs="Courier New"/>
                                <w:color w:val="000000"/>
                                <w:sz w:val="21"/>
                                <w:szCs w:val="21"/>
                              </w:rPr>
                              <w:t xml:space="preserve"> = </w:t>
                            </w:r>
                            <w:proofErr w:type="spellStart"/>
                            <w:proofErr w:type="gramStart"/>
                            <w:r w:rsidRPr="00474872">
                              <w:rPr>
                                <w:rFonts w:ascii="Courier New" w:hAnsi="Courier New" w:cs="Courier New"/>
                                <w:color w:val="000000"/>
                                <w:sz w:val="21"/>
                                <w:szCs w:val="21"/>
                              </w:rPr>
                              <w:t>df.isnull</w:t>
                            </w:r>
                            <w:proofErr w:type="spellEnd"/>
                            <w:proofErr w:type="gramEnd"/>
                            <w:r w:rsidRPr="00474872">
                              <w:rPr>
                                <w:rFonts w:ascii="Courier New" w:hAnsi="Courier New" w:cs="Courier New"/>
                                <w:color w:val="000000"/>
                                <w:sz w:val="21"/>
                                <w:szCs w:val="21"/>
                              </w:rPr>
                              <w:t>().</w:t>
                            </w:r>
                            <w:r w:rsidRPr="00474872">
                              <w:rPr>
                                <w:rFonts w:ascii="Courier New" w:hAnsi="Courier New" w:cs="Courier New"/>
                                <w:color w:val="795E26"/>
                                <w:sz w:val="21"/>
                                <w:szCs w:val="21"/>
                              </w:rPr>
                              <w:t>sum</w:t>
                            </w:r>
                            <w:r w:rsidRPr="00474872">
                              <w:rPr>
                                <w:rFonts w:ascii="Courier New" w:hAnsi="Courier New" w:cs="Courier New"/>
                                <w:color w:val="000000"/>
                                <w:sz w:val="21"/>
                                <w:szCs w:val="21"/>
                              </w:rPr>
                              <w:t xml:space="preserve">() </w:t>
                            </w:r>
                            <w:r w:rsidRPr="00474872">
                              <w:rPr>
                                <w:rFonts w:ascii="Courier New" w:hAnsi="Courier New" w:cs="Courier New"/>
                                <w:color w:val="008000"/>
                                <w:sz w:val="21"/>
                                <w:szCs w:val="21"/>
                              </w:rPr>
                              <w:t># total count</w:t>
                            </w:r>
                          </w:p>
                          <w:p w14:paraId="0B12E594" w14:textId="77777777" w:rsidR="00065AA3" w:rsidRPr="00474872" w:rsidRDefault="00065AA3" w:rsidP="00065AA3">
                            <w:pPr>
                              <w:shd w:val="clear" w:color="auto" w:fill="F7F7F7"/>
                              <w:spacing w:line="285" w:lineRule="atLeast"/>
                              <w:rPr>
                                <w:rFonts w:ascii="Courier New" w:hAnsi="Courier New" w:cs="Courier New"/>
                                <w:color w:val="000000"/>
                                <w:sz w:val="21"/>
                                <w:szCs w:val="21"/>
                              </w:rPr>
                            </w:pPr>
                            <w:proofErr w:type="spellStart"/>
                            <w:r w:rsidRPr="00474872">
                              <w:rPr>
                                <w:rFonts w:ascii="Courier New" w:hAnsi="Courier New" w:cs="Courier New"/>
                                <w:color w:val="000000"/>
                                <w:sz w:val="21"/>
                                <w:szCs w:val="21"/>
                              </w:rPr>
                              <w:t>na_pct</w:t>
                            </w:r>
                            <w:proofErr w:type="spellEnd"/>
                            <w:r w:rsidRPr="00474872">
                              <w:rPr>
                                <w:rFonts w:ascii="Courier New" w:hAnsi="Courier New" w:cs="Courier New"/>
                                <w:color w:val="000000"/>
                                <w:sz w:val="21"/>
                                <w:szCs w:val="21"/>
                              </w:rPr>
                              <w:t xml:space="preserve"> = (</w:t>
                            </w:r>
                            <w:proofErr w:type="spellStart"/>
                            <w:r w:rsidRPr="00474872">
                              <w:rPr>
                                <w:rFonts w:ascii="Courier New" w:hAnsi="Courier New" w:cs="Courier New"/>
                                <w:color w:val="000000"/>
                                <w:sz w:val="21"/>
                                <w:szCs w:val="21"/>
                              </w:rPr>
                              <w:t>na_count</w:t>
                            </w:r>
                            <w:proofErr w:type="spellEnd"/>
                            <w:r w:rsidRPr="00474872">
                              <w:rPr>
                                <w:rFonts w:ascii="Courier New" w:hAnsi="Courier New" w:cs="Courier New"/>
                                <w:color w:val="000000"/>
                                <w:sz w:val="21"/>
                                <w:szCs w:val="21"/>
                              </w:rPr>
                              <w:t>/</w:t>
                            </w:r>
                            <w:proofErr w:type="spellStart"/>
                            <w:r w:rsidRPr="00474872">
                              <w:rPr>
                                <w:rFonts w:ascii="Courier New" w:hAnsi="Courier New" w:cs="Courier New"/>
                                <w:color w:val="795E26"/>
                                <w:sz w:val="21"/>
                                <w:szCs w:val="21"/>
                              </w:rPr>
                              <w:t>len</w:t>
                            </w:r>
                            <w:proofErr w:type="spellEnd"/>
                            <w:r w:rsidRPr="00474872">
                              <w:rPr>
                                <w:rFonts w:ascii="Courier New" w:hAnsi="Courier New" w:cs="Courier New"/>
                                <w:color w:val="000000"/>
                                <w:sz w:val="21"/>
                                <w:szCs w:val="21"/>
                              </w:rPr>
                              <w:t>(</w:t>
                            </w:r>
                            <w:proofErr w:type="spellStart"/>
                            <w:r w:rsidRPr="00474872">
                              <w:rPr>
                                <w:rFonts w:ascii="Courier New" w:hAnsi="Courier New" w:cs="Courier New"/>
                                <w:color w:val="000000"/>
                                <w:sz w:val="21"/>
                                <w:szCs w:val="21"/>
                              </w:rPr>
                              <w:t>df</w:t>
                            </w:r>
                            <w:proofErr w:type="spellEnd"/>
                            <w:proofErr w:type="gramStart"/>
                            <w:r w:rsidRPr="00474872">
                              <w:rPr>
                                <w:rFonts w:ascii="Courier New" w:hAnsi="Courier New" w:cs="Courier New"/>
                                <w:color w:val="000000"/>
                                <w:sz w:val="21"/>
                                <w:szCs w:val="21"/>
                              </w:rPr>
                              <w:t>))*</w:t>
                            </w:r>
                            <w:proofErr w:type="gramEnd"/>
                            <w:r w:rsidRPr="00474872">
                              <w:rPr>
                                <w:rFonts w:ascii="Courier New" w:hAnsi="Courier New" w:cs="Courier New"/>
                                <w:color w:val="116644"/>
                                <w:sz w:val="21"/>
                                <w:szCs w:val="21"/>
                              </w:rPr>
                              <w:t>100</w:t>
                            </w:r>
                            <w:r w:rsidRPr="00474872">
                              <w:rPr>
                                <w:rFonts w:ascii="Courier New" w:hAnsi="Courier New" w:cs="Courier New"/>
                                <w:color w:val="000000"/>
                                <w:sz w:val="21"/>
                                <w:szCs w:val="21"/>
                              </w:rPr>
                              <w:t xml:space="preserve"> </w:t>
                            </w:r>
                            <w:r w:rsidRPr="00474872">
                              <w:rPr>
                                <w:rFonts w:ascii="Courier New" w:hAnsi="Courier New" w:cs="Courier New"/>
                                <w:color w:val="008000"/>
                                <w:sz w:val="21"/>
                                <w:szCs w:val="21"/>
                              </w:rPr>
                              <w:t># percentage</w:t>
                            </w:r>
                          </w:p>
                          <w:p w14:paraId="6EFE0A85" w14:textId="77777777" w:rsidR="00065AA3" w:rsidRPr="00474872" w:rsidRDefault="00065AA3" w:rsidP="00065AA3">
                            <w:pPr>
                              <w:shd w:val="clear" w:color="auto" w:fill="F7F7F7"/>
                              <w:spacing w:line="285" w:lineRule="atLeast"/>
                              <w:rPr>
                                <w:rFonts w:ascii="Courier New" w:hAnsi="Courier New" w:cs="Courier New"/>
                                <w:color w:val="000000"/>
                                <w:sz w:val="21"/>
                                <w:szCs w:val="21"/>
                              </w:rPr>
                            </w:pPr>
                          </w:p>
                          <w:p w14:paraId="22E69385" w14:textId="77777777" w:rsidR="00065AA3" w:rsidRPr="00474872" w:rsidRDefault="00065AA3" w:rsidP="00065AA3">
                            <w:pPr>
                              <w:shd w:val="clear" w:color="auto" w:fill="F7F7F7"/>
                              <w:spacing w:line="285" w:lineRule="atLeast"/>
                              <w:rPr>
                                <w:rFonts w:ascii="Courier New" w:hAnsi="Courier New" w:cs="Courier New"/>
                                <w:color w:val="000000"/>
                                <w:sz w:val="21"/>
                                <w:szCs w:val="21"/>
                              </w:rPr>
                            </w:pPr>
                            <w:proofErr w:type="spellStart"/>
                            <w:r w:rsidRPr="00474872">
                              <w:rPr>
                                <w:rFonts w:ascii="Courier New" w:hAnsi="Courier New" w:cs="Courier New"/>
                                <w:color w:val="000000"/>
                                <w:sz w:val="21"/>
                                <w:szCs w:val="21"/>
                              </w:rPr>
                              <w:t>na_df</w:t>
                            </w:r>
                            <w:proofErr w:type="spellEnd"/>
                            <w:r w:rsidRPr="00474872">
                              <w:rPr>
                                <w:rFonts w:ascii="Courier New" w:hAnsi="Courier New" w:cs="Courier New"/>
                                <w:color w:val="000000"/>
                                <w:sz w:val="21"/>
                                <w:szCs w:val="21"/>
                              </w:rPr>
                              <w:t xml:space="preserve"> = </w:t>
                            </w:r>
                            <w:proofErr w:type="spellStart"/>
                            <w:proofErr w:type="gramStart"/>
                            <w:r w:rsidRPr="00474872">
                              <w:rPr>
                                <w:rFonts w:ascii="Courier New" w:hAnsi="Courier New" w:cs="Courier New"/>
                                <w:color w:val="000000"/>
                                <w:sz w:val="21"/>
                                <w:szCs w:val="21"/>
                              </w:rPr>
                              <w:t>pd.DataFrame</w:t>
                            </w:r>
                            <w:proofErr w:type="spellEnd"/>
                            <w:proofErr w:type="gramEnd"/>
                            <w:r w:rsidRPr="00474872">
                              <w:rPr>
                                <w:rFonts w:ascii="Courier New" w:hAnsi="Courier New" w:cs="Courier New"/>
                                <w:color w:val="000000"/>
                                <w:sz w:val="21"/>
                                <w:szCs w:val="21"/>
                              </w:rPr>
                              <w:t>({</w:t>
                            </w:r>
                            <w:r w:rsidRPr="00474872">
                              <w:rPr>
                                <w:rFonts w:ascii="Courier New" w:hAnsi="Courier New" w:cs="Courier New"/>
                                <w:color w:val="A31515"/>
                                <w:sz w:val="21"/>
                                <w:szCs w:val="21"/>
                              </w:rPr>
                              <w:t>'Count'</w:t>
                            </w:r>
                            <w:r w:rsidRPr="00474872">
                              <w:rPr>
                                <w:rFonts w:ascii="Courier New" w:hAnsi="Courier New" w:cs="Courier New"/>
                                <w:color w:val="000000"/>
                                <w:sz w:val="21"/>
                                <w:szCs w:val="21"/>
                              </w:rPr>
                              <w:t xml:space="preserve">: </w:t>
                            </w:r>
                            <w:proofErr w:type="spellStart"/>
                            <w:r w:rsidRPr="00474872">
                              <w:rPr>
                                <w:rFonts w:ascii="Courier New" w:hAnsi="Courier New" w:cs="Courier New"/>
                                <w:color w:val="000000"/>
                                <w:sz w:val="21"/>
                                <w:szCs w:val="21"/>
                              </w:rPr>
                              <w:t>na_count.values</w:t>
                            </w:r>
                            <w:proofErr w:type="spellEnd"/>
                            <w:r w:rsidRPr="00474872">
                              <w:rPr>
                                <w:rFonts w:ascii="Courier New" w:hAnsi="Courier New" w:cs="Courier New"/>
                                <w:color w:val="000000"/>
                                <w:sz w:val="21"/>
                                <w:szCs w:val="21"/>
                              </w:rPr>
                              <w:t>,</w:t>
                            </w:r>
                          </w:p>
                          <w:p w14:paraId="02B60AE5" w14:textId="77777777" w:rsidR="00065AA3" w:rsidRPr="00474872" w:rsidRDefault="00065AA3" w:rsidP="00065AA3">
                            <w:pPr>
                              <w:shd w:val="clear" w:color="auto" w:fill="F7F7F7"/>
                              <w:spacing w:line="285" w:lineRule="atLeast"/>
                              <w:rPr>
                                <w:rFonts w:ascii="Courier New" w:hAnsi="Courier New" w:cs="Courier New"/>
                                <w:color w:val="000000"/>
                                <w:sz w:val="21"/>
                                <w:szCs w:val="21"/>
                              </w:rPr>
                            </w:pPr>
                            <w:r w:rsidRPr="00474872">
                              <w:rPr>
                                <w:rFonts w:ascii="Courier New" w:hAnsi="Courier New" w:cs="Courier New"/>
                                <w:color w:val="000000"/>
                                <w:sz w:val="21"/>
                                <w:szCs w:val="21"/>
                              </w:rPr>
                              <w:t xml:space="preserve">                      </w:t>
                            </w:r>
                            <w:r w:rsidRPr="00474872">
                              <w:rPr>
                                <w:rFonts w:ascii="Courier New" w:hAnsi="Courier New" w:cs="Courier New"/>
                                <w:color w:val="A31515"/>
                                <w:sz w:val="21"/>
                                <w:szCs w:val="21"/>
                              </w:rPr>
                              <w:t>'Percentage (%)'</w:t>
                            </w:r>
                            <w:r w:rsidRPr="00474872">
                              <w:rPr>
                                <w:rFonts w:ascii="Courier New" w:hAnsi="Courier New" w:cs="Courier New"/>
                                <w:color w:val="000000"/>
                                <w:sz w:val="21"/>
                                <w:szCs w:val="21"/>
                              </w:rPr>
                              <w:t xml:space="preserve">: </w:t>
                            </w:r>
                            <w:proofErr w:type="spellStart"/>
                            <w:r w:rsidRPr="00474872">
                              <w:rPr>
                                <w:rFonts w:ascii="Courier New" w:hAnsi="Courier New" w:cs="Courier New"/>
                                <w:color w:val="000000"/>
                                <w:sz w:val="21"/>
                                <w:szCs w:val="21"/>
                              </w:rPr>
                              <w:t>na_pct</w:t>
                            </w:r>
                            <w:proofErr w:type="spellEnd"/>
                            <w:r w:rsidRPr="00474872">
                              <w:rPr>
                                <w:rFonts w:ascii="Courier New" w:hAnsi="Courier New" w:cs="Courier New"/>
                                <w:color w:val="000000"/>
                                <w:sz w:val="21"/>
                                <w:szCs w:val="21"/>
                              </w:rPr>
                              <w:t>}</w:t>
                            </w:r>
                            <w:proofErr w:type="gramStart"/>
                            <w:r w:rsidRPr="00474872">
                              <w:rPr>
                                <w:rFonts w:ascii="Courier New" w:hAnsi="Courier New" w:cs="Courier New"/>
                                <w:color w:val="000000"/>
                                <w:sz w:val="21"/>
                                <w:szCs w:val="21"/>
                              </w:rPr>
                              <w:t>).</w:t>
                            </w:r>
                            <w:proofErr w:type="spellStart"/>
                            <w:r w:rsidRPr="00474872">
                              <w:rPr>
                                <w:rFonts w:ascii="Courier New" w:hAnsi="Courier New" w:cs="Courier New"/>
                                <w:color w:val="000000"/>
                                <w:sz w:val="21"/>
                                <w:szCs w:val="21"/>
                              </w:rPr>
                              <w:t>reset</w:t>
                            </w:r>
                            <w:proofErr w:type="gramEnd"/>
                            <w:r w:rsidRPr="00474872">
                              <w:rPr>
                                <w:rFonts w:ascii="Courier New" w:hAnsi="Courier New" w:cs="Courier New"/>
                                <w:color w:val="000000"/>
                                <w:sz w:val="21"/>
                                <w:szCs w:val="21"/>
                              </w:rPr>
                              <w:t>_index</w:t>
                            </w:r>
                            <w:proofErr w:type="spellEnd"/>
                            <w:r w:rsidRPr="00474872">
                              <w:rPr>
                                <w:rFonts w:ascii="Courier New" w:hAnsi="Courier New" w:cs="Courier New"/>
                                <w:color w:val="000000"/>
                                <w:sz w:val="21"/>
                                <w:szCs w:val="21"/>
                              </w:rPr>
                              <w:t>().rename(columns = {</w:t>
                            </w:r>
                            <w:r w:rsidRPr="00474872">
                              <w:rPr>
                                <w:rFonts w:ascii="Courier New" w:hAnsi="Courier New" w:cs="Courier New"/>
                                <w:color w:val="A31515"/>
                                <w:sz w:val="21"/>
                                <w:szCs w:val="21"/>
                              </w:rPr>
                              <w:t>'index'</w:t>
                            </w:r>
                            <w:r w:rsidRPr="00474872">
                              <w:rPr>
                                <w:rFonts w:ascii="Courier New" w:hAnsi="Courier New" w:cs="Courier New"/>
                                <w:color w:val="000000"/>
                                <w:sz w:val="21"/>
                                <w:szCs w:val="21"/>
                              </w:rPr>
                              <w:t xml:space="preserve">: </w:t>
                            </w:r>
                            <w:r w:rsidRPr="00474872">
                              <w:rPr>
                                <w:rFonts w:ascii="Courier New" w:hAnsi="Courier New" w:cs="Courier New"/>
                                <w:color w:val="A31515"/>
                                <w:sz w:val="21"/>
                                <w:szCs w:val="21"/>
                              </w:rPr>
                              <w:t>'Feature'</w:t>
                            </w:r>
                            <w:r w:rsidRPr="00474872">
                              <w:rPr>
                                <w:rFonts w:ascii="Courier New" w:hAnsi="Courier New" w:cs="Courier New"/>
                                <w:color w:val="000000"/>
                                <w:sz w:val="21"/>
                                <w:szCs w:val="21"/>
                              </w:rPr>
                              <w:t>})</w:t>
                            </w:r>
                          </w:p>
                          <w:p w14:paraId="1CCCA1CD" w14:textId="77777777" w:rsidR="00065AA3" w:rsidRPr="00474872" w:rsidRDefault="00065AA3" w:rsidP="00065AA3">
                            <w:pPr>
                              <w:shd w:val="clear" w:color="auto" w:fill="F7F7F7"/>
                              <w:spacing w:line="285" w:lineRule="atLeast"/>
                              <w:rPr>
                                <w:rFonts w:ascii="Courier New" w:hAnsi="Courier New" w:cs="Courier New"/>
                                <w:color w:val="000000"/>
                                <w:sz w:val="21"/>
                                <w:szCs w:val="21"/>
                              </w:rPr>
                            </w:pPr>
                          </w:p>
                          <w:p w14:paraId="7167E833" w14:textId="77777777" w:rsidR="00065AA3" w:rsidRPr="00474872" w:rsidRDefault="00065AA3" w:rsidP="00065AA3">
                            <w:pPr>
                              <w:shd w:val="clear" w:color="auto" w:fill="F7F7F7"/>
                              <w:spacing w:line="285" w:lineRule="atLeast"/>
                              <w:rPr>
                                <w:rFonts w:ascii="Courier New" w:hAnsi="Courier New" w:cs="Courier New"/>
                                <w:color w:val="000000"/>
                                <w:sz w:val="21"/>
                                <w:szCs w:val="21"/>
                              </w:rPr>
                            </w:pPr>
                            <w:proofErr w:type="spellStart"/>
                            <w:r w:rsidRPr="00474872">
                              <w:rPr>
                                <w:rFonts w:ascii="Courier New" w:hAnsi="Courier New" w:cs="Courier New"/>
                                <w:color w:val="000000"/>
                                <w:sz w:val="21"/>
                                <w:szCs w:val="21"/>
                              </w:rPr>
                              <w:t>na_df</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pic="http://schemas.openxmlformats.org/drawingml/2006/picture" xmlns:a14="http://schemas.microsoft.com/office/drawing/2010/main" xmlns:a="http://schemas.openxmlformats.org/drawingml/2006/main">
            <w:pict w14:anchorId="15EE6D12">
              <v:shape id="_x0000_s1033" style="position:absolute;margin-left:0;margin-top:28.3pt;width:414pt;height:110.6pt;z-index:25165415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" w14:anchorId="58653022">
                <v:textbox style="mso-fit-shape-to-text:t">
                  <w:txbxContent>
                    <w:p w:rsidRPr="00474872" w:rsidR="00065AA3" w:rsidP="00065AA3" w:rsidRDefault="00065AA3" w14:paraId="3C136812" w14:textId="77777777">
                      <w:pPr>
                        <w:shd w:val="clear" w:color="auto" w:fill="F7F7F7"/>
                        <w:spacing w:line="285" w:lineRule="atLeast"/>
                        <w:rPr>
                          <w:rFonts w:ascii="Courier New" w:hAnsi="Courier New" w:cs="Courier New"/>
                          <w:color w:val="000000"/>
                          <w:sz w:val="21"/>
                          <w:szCs w:val="21"/>
                        </w:rPr>
                      </w:pPr>
                      <w:r w:rsidRPr="00474872">
                        <w:rPr>
                          <w:rFonts w:ascii="Courier New" w:hAnsi="Courier New" w:cs="Courier New"/>
                          <w:color w:val="008000"/>
                          <w:sz w:val="21"/>
                          <w:szCs w:val="21"/>
                        </w:rPr>
                        <w:t># missing values column-wise</w:t>
                      </w:r>
                    </w:p>
                    <w:p w:rsidRPr="00474872" w:rsidR="00065AA3" w:rsidP="00065AA3" w:rsidRDefault="00065AA3" w14:paraId="170F9449" w14:textId="77777777">
                      <w:pPr>
                        <w:shd w:val="clear" w:color="auto" w:fill="F7F7F7"/>
                        <w:spacing w:line="285" w:lineRule="atLeast"/>
                        <w:rPr>
                          <w:rFonts w:ascii="Courier New" w:hAnsi="Courier New" w:cs="Courier New"/>
                          <w:color w:val="000000"/>
                          <w:sz w:val="21"/>
                          <w:szCs w:val="21"/>
                        </w:rPr>
                      </w:pPr>
                      <w:proofErr w:type="spellStart"/>
                      <w:r w:rsidRPr="00474872">
                        <w:rPr>
                          <w:rFonts w:ascii="Courier New" w:hAnsi="Courier New" w:cs="Courier New"/>
                          <w:color w:val="000000"/>
                          <w:sz w:val="21"/>
                          <w:szCs w:val="21"/>
                        </w:rPr>
                        <w:t>na_count</w:t>
                      </w:r>
                      <w:proofErr w:type="spellEnd"/>
                      <w:r w:rsidRPr="00474872">
                        <w:rPr>
                          <w:rFonts w:ascii="Courier New" w:hAnsi="Courier New" w:cs="Courier New"/>
                          <w:color w:val="000000"/>
                          <w:sz w:val="21"/>
                          <w:szCs w:val="21"/>
                        </w:rPr>
                        <w:t xml:space="preserve"> = </w:t>
                      </w:r>
                      <w:proofErr w:type="spellStart"/>
                      <w:r w:rsidRPr="00474872">
                        <w:rPr>
                          <w:rFonts w:ascii="Courier New" w:hAnsi="Courier New" w:cs="Courier New"/>
                          <w:color w:val="000000"/>
                          <w:sz w:val="21"/>
                          <w:szCs w:val="21"/>
                        </w:rPr>
                        <w:t>df.isnull</w:t>
                      </w:r>
                      <w:proofErr w:type="spellEnd"/>
                      <w:r w:rsidRPr="00474872">
                        <w:rPr>
                          <w:rFonts w:ascii="Courier New" w:hAnsi="Courier New" w:cs="Courier New"/>
                          <w:color w:val="000000"/>
                          <w:sz w:val="21"/>
                          <w:szCs w:val="21"/>
                        </w:rPr>
                        <w:t>().</w:t>
                      </w:r>
                      <w:r w:rsidRPr="00474872">
                        <w:rPr>
                          <w:rFonts w:ascii="Courier New" w:hAnsi="Courier New" w:cs="Courier New"/>
                          <w:color w:val="795E26"/>
                          <w:sz w:val="21"/>
                          <w:szCs w:val="21"/>
                        </w:rPr>
                        <w:t>sum</w:t>
                      </w:r>
                      <w:r w:rsidRPr="00474872">
                        <w:rPr>
                          <w:rFonts w:ascii="Courier New" w:hAnsi="Courier New" w:cs="Courier New"/>
                          <w:color w:val="000000"/>
                          <w:sz w:val="21"/>
                          <w:szCs w:val="21"/>
                        </w:rPr>
                        <w:t xml:space="preserve">() </w:t>
                      </w:r>
                      <w:r w:rsidRPr="00474872">
                        <w:rPr>
                          <w:rFonts w:ascii="Courier New" w:hAnsi="Courier New" w:cs="Courier New"/>
                          <w:color w:val="008000"/>
                          <w:sz w:val="21"/>
                          <w:szCs w:val="21"/>
                        </w:rPr>
                        <w:t># total count</w:t>
                      </w:r>
                    </w:p>
                    <w:p w:rsidRPr="00474872" w:rsidR="00065AA3" w:rsidP="00065AA3" w:rsidRDefault="00065AA3" w14:paraId="5A94391A" w14:textId="77777777">
                      <w:pPr>
                        <w:shd w:val="clear" w:color="auto" w:fill="F7F7F7"/>
                        <w:spacing w:line="285" w:lineRule="atLeast"/>
                        <w:rPr>
                          <w:rFonts w:ascii="Courier New" w:hAnsi="Courier New" w:cs="Courier New"/>
                          <w:color w:val="000000"/>
                          <w:sz w:val="21"/>
                          <w:szCs w:val="21"/>
                        </w:rPr>
                      </w:pPr>
                      <w:proofErr w:type="spellStart"/>
                      <w:r w:rsidRPr="00474872">
                        <w:rPr>
                          <w:rFonts w:ascii="Courier New" w:hAnsi="Courier New" w:cs="Courier New"/>
                          <w:color w:val="000000"/>
                          <w:sz w:val="21"/>
                          <w:szCs w:val="21"/>
                        </w:rPr>
                        <w:t>na_pct</w:t>
                      </w:r>
                      <w:proofErr w:type="spellEnd"/>
                      <w:r w:rsidRPr="00474872">
                        <w:rPr>
                          <w:rFonts w:ascii="Courier New" w:hAnsi="Courier New" w:cs="Courier New"/>
                          <w:color w:val="000000"/>
                          <w:sz w:val="21"/>
                          <w:szCs w:val="21"/>
                        </w:rPr>
                        <w:t xml:space="preserve"> = (</w:t>
                      </w:r>
                      <w:proofErr w:type="spellStart"/>
                      <w:r w:rsidRPr="00474872">
                        <w:rPr>
                          <w:rFonts w:ascii="Courier New" w:hAnsi="Courier New" w:cs="Courier New"/>
                          <w:color w:val="000000"/>
                          <w:sz w:val="21"/>
                          <w:szCs w:val="21"/>
                        </w:rPr>
                        <w:t>na_count</w:t>
                      </w:r>
                      <w:proofErr w:type="spellEnd"/>
                      <w:r w:rsidRPr="00474872">
                        <w:rPr>
                          <w:rFonts w:ascii="Courier New" w:hAnsi="Courier New" w:cs="Courier New"/>
                          <w:color w:val="000000"/>
                          <w:sz w:val="21"/>
                          <w:szCs w:val="21"/>
                        </w:rPr>
                        <w:t>/</w:t>
                      </w:r>
                      <w:proofErr w:type="spellStart"/>
                      <w:r w:rsidRPr="00474872">
                        <w:rPr>
                          <w:rFonts w:ascii="Courier New" w:hAnsi="Courier New" w:cs="Courier New"/>
                          <w:color w:val="795E26"/>
                          <w:sz w:val="21"/>
                          <w:szCs w:val="21"/>
                        </w:rPr>
                        <w:t>len</w:t>
                      </w:r>
                      <w:proofErr w:type="spellEnd"/>
                      <w:r w:rsidRPr="00474872">
                        <w:rPr>
                          <w:rFonts w:ascii="Courier New" w:hAnsi="Courier New" w:cs="Courier New"/>
                          <w:color w:val="000000"/>
                          <w:sz w:val="21"/>
                          <w:szCs w:val="21"/>
                        </w:rPr>
                        <w:t>(</w:t>
                      </w:r>
                      <w:proofErr w:type="spellStart"/>
                      <w:r w:rsidRPr="00474872">
                        <w:rPr>
                          <w:rFonts w:ascii="Courier New" w:hAnsi="Courier New" w:cs="Courier New"/>
                          <w:color w:val="000000"/>
                          <w:sz w:val="21"/>
                          <w:szCs w:val="21"/>
                        </w:rPr>
                        <w:t>df</w:t>
                      </w:r>
                      <w:proofErr w:type="spellEnd"/>
                      <w:r w:rsidRPr="00474872">
                        <w:rPr>
                          <w:rFonts w:ascii="Courier New" w:hAnsi="Courier New" w:cs="Courier New"/>
                          <w:color w:val="000000"/>
                          <w:sz w:val="21"/>
                          <w:szCs w:val="21"/>
                        </w:rPr>
                        <w:t>))*</w:t>
                      </w:r>
                      <w:r w:rsidRPr="00474872">
                        <w:rPr>
                          <w:rFonts w:ascii="Courier New" w:hAnsi="Courier New" w:cs="Courier New"/>
                          <w:color w:val="116644"/>
                          <w:sz w:val="21"/>
                          <w:szCs w:val="21"/>
                        </w:rPr>
                        <w:t>100</w:t>
                      </w:r>
                      <w:r w:rsidRPr="00474872">
                        <w:rPr>
                          <w:rFonts w:ascii="Courier New" w:hAnsi="Courier New" w:cs="Courier New"/>
                          <w:color w:val="000000"/>
                          <w:sz w:val="21"/>
                          <w:szCs w:val="21"/>
                        </w:rPr>
                        <w:t xml:space="preserve"> </w:t>
                      </w:r>
                      <w:r w:rsidRPr="00474872">
                        <w:rPr>
                          <w:rFonts w:ascii="Courier New" w:hAnsi="Courier New" w:cs="Courier New"/>
                          <w:color w:val="008000"/>
                          <w:sz w:val="21"/>
                          <w:szCs w:val="21"/>
                        </w:rPr>
                        <w:t># percentage</w:t>
                      </w:r>
                    </w:p>
                    <w:p w:rsidRPr="00474872" w:rsidR="00065AA3" w:rsidP="00065AA3" w:rsidRDefault="00065AA3" w14:paraId="5DAB6C7B" w14:textId="77777777">
                      <w:pPr>
                        <w:shd w:val="clear" w:color="auto" w:fill="F7F7F7"/>
                        <w:spacing w:line="285" w:lineRule="atLeast"/>
                        <w:rPr>
                          <w:rFonts w:ascii="Courier New" w:hAnsi="Courier New" w:cs="Courier New"/>
                          <w:color w:val="000000"/>
                          <w:sz w:val="21"/>
                          <w:szCs w:val="21"/>
                        </w:rPr>
                      </w:pPr>
                    </w:p>
                    <w:p w:rsidRPr="00474872" w:rsidR="00065AA3" w:rsidP="00065AA3" w:rsidRDefault="00065AA3" w14:paraId="244CEA19" w14:textId="77777777">
                      <w:pPr>
                        <w:shd w:val="clear" w:color="auto" w:fill="F7F7F7"/>
                        <w:spacing w:line="285" w:lineRule="atLeast"/>
                        <w:rPr>
                          <w:rFonts w:ascii="Courier New" w:hAnsi="Courier New" w:cs="Courier New"/>
                          <w:color w:val="000000"/>
                          <w:sz w:val="21"/>
                          <w:szCs w:val="21"/>
                        </w:rPr>
                      </w:pPr>
                      <w:proofErr w:type="spellStart"/>
                      <w:r w:rsidRPr="00474872">
                        <w:rPr>
                          <w:rFonts w:ascii="Courier New" w:hAnsi="Courier New" w:cs="Courier New"/>
                          <w:color w:val="000000"/>
                          <w:sz w:val="21"/>
                          <w:szCs w:val="21"/>
                        </w:rPr>
                        <w:t>na_df</w:t>
                      </w:r>
                      <w:proofErr w:type="spellEnd"/>
                      <w:r w:rsidRPr="00474872">
                        <w:rPr>
                          <w:rFonts w:ascii="Courier New" w:hAnsi="Courier New" w:cs="Courier New"/>
                          <w:color w:val="000000"/>
                          <w:sz w:val="21"/>
                          <w:szCs w:val="21"/>
                        </w:rPr>
                        <w:t xml:space="preserve"> = </w:t>
                      </w:r>
                      <w:proofErr w:type="spellStart"/>
                      <w:r w:rsidRPr="00474872">
                        <w:rPr>
                          <w:rFonts w:ascii="Courier New" w:hAnsi="Courier New" w:cs="Courier New"/>
                          <w:color w:val="000000"/>
                          <w:sz w:val="21"/>
                          <w:szCs w:val="21"/>
                        </w:rPr>
                        <w:t>pd.DataFrame</w:t>
                      </w:r>
                      <w:proofErr w:type="spellEnd"/>
                      <w:r w:rsidRPr="00474872">
                        <w:rPr>
                          <w:rFonts w:ascii="Courier New" w:hAnsi="Courier New" w:cs="Courier New"/>
                          <w:color w:val="000000"/>
                          <w:sz w:val="21"/>
                          <w:szCs w:val="21"/>
                        </w:rPr>
                        <w:t>({</w:t>
                      </w:r>
                      <w:r w:rsidRPr="00474872">
                        <w:rPr>
                          <w:rFonts w:ascii="Courier New" w:hAnsi="Courier New" w:cs="Courier New"/>
                          <w:color w:val="A31515"/>
                          <w:sz w:val="21"/>
                          <w:szCs w:val="21"/>
                        </w:rPr>
                        <w:t>'Count'</w:t>
                      </w:r>
                      <w:r w:rsidRPr="00474872">
                        <w:rPr>
                          <w:rFonts w:ascii="Courier New" w:hAnsi="Courier New" w:cs="Courier New"/>
                          <w:color w:val="000000"/>
                          <w:sz w:val="21"/>
                          <w:szCs w:val="21"/>
                        </w:rPr>
                        <w:t xml:space="preserve">: </w:t>
                      </w:r>
                      <w:proofErr w:type="spellStart"/>
                      <w:r w:rsidRPr="00474872">
                        <w:rPr>
                          <w:rFonts w:ascii="Courier New" w:hAnsi="Courier New" w:cs="Courier New"/>
                          <w:color w:val="000000"/>
                          <w:sz w:val="21"/>
                          <w:szCs w:val="21"/>
                        </w:rPr>
                        <w:t>na_count.values</w:t>
                      </w:r>
                      <w:proofErr w:type="spellEnd"/>
                      <w:r w:rsidRPr="00474872">
                        <w:rPr>
                          <w:rFonts w:ascii="Courier New" w:hAnsi="Courier New" w:cs="Courier New"/>
                          <w:color w:val="000000"/>
                          <w:sz w:val="21"/>
                          <w:szCs w:val="21"/>
                        </w:rPr>
                        <w:t>,</w:t>
                      </w:r>
                    </w:p>
                    <w:p w:rsidRPr="00474872" w:rsidR="00065AA3" w:rsidP="00065AA3" w:rsidRDefault="00065AA3" w14:paraId="60829340" w14:textId="77777777">
                      <w:pPr>
                        <w:shd w:val="clear" w:color="auto" w:fill="F7F7F7"/>
                        <w:spacing w:line="285" w:lineRule="atLeast"/>
                        <w:rPr>
                          <w:rFonts w:ascii="Courier New" w:hAnsi="Courier New" w:cs="Courier New"/>
                          <w:color w:val="000000"/>
                          <w:sz w:val="21"/>
                          <w:szCs w:val="21"/>
                        </w:rPr>
                      </w:pPr>
                      <w:r w:rsidRPr="00474872">
                        <w:rPr>
                          <w:rFonts w:ascii="Courier New" w:hAnsi="Courier New" w:cs="Courier New"/>
                          <w:color w:val="000000"/>
                          <w:sz w:val="21"/>
                          <w:szCs w:val="21"/>
                        </w:rPr>
                        <w:t xml:space="preserve">                      </w:t>
                      </w:r>
                      <w:r w:rsidRPr="00474872">
                        <w:rPr>
                          <w:rFonts w:ascii="Courier New" w:hAnsi="Courier New" w:cs="Courier New"/>
                          <w:color w:val="A31515"/>
                          <w:sz w:val="21"/>
                          <w:szCs w:val="21"/>
                        </w:rPr>
                        <w:t>'Percentage (%)'</w:t>
                      </w:r>
                      <w:r w:rsidRPr="00474872">
                        <w:rPr>
                          <w:rFonts w:ascii="Courier New" w:hAnsi="Courier New" w:cs="Courier New"/>
                          <w:color w:val="000000"/>
                          <w:sz w:val="21"/>
                          <w:szCs w:val="21"/>
                        </w:rPr>
                        <w:t xml:space="preserve">: </w:t>
                      </w:r>
                      <w:proofErr w:type="spellStart"/>
                      <w:r w:rsidRPr="00474872">
                        <w:rPr>
                          <w:rFonts w:ascii="Courier New" w:hAnsi="Courier New" w:cs="Courier New"/>
                          <w:color w:val="000000"/>
                          <w:sz w:val="21"/>
                          <w:szCs w:val="21"/>
                        </w:rPr>
                        <w:t>na_pct</w:t>
                      </w:r>
                      <w:proofErr w:type="spellEnd"/>
                      <w:r w:rsidRPr="00474872">
                        <w:rPr>
                          <w:rFonts w:ascii="Courier New" w:hAnsi="Courier New" w:cs="Courier New"/>
                          <w:color w:val="000000"/>
                          <w:sz w:val="21"/>
                          <w:szCs w:val="21"/>
                        </w:rPr>
                        <w:t>}).</w:t>
                      </w:r>
                      <w:proofErr w:type="spellStart"/>
                      <w:r w:rsidRPr="00474872">
                        <w:rPr>
                          <w:rFonts w:ascii="Courier New" w:hAnsi="Courier New" w:cs="Courier New"/>
                          <w:color w:val="000000"/>
                          <w:sz w:val="21"/>
                          <w:szCs w:val="21"/>
                        </w:rPr>
                        <w:t>reset_index</w:t>
                      </w:r>
                      <w:proofErr w:type="spellEnd"/>
                      <w:r w:rsidRPr="00474872">
                        <w:rPr>
                          <w:rFonts w:ascii="Courier New" w:hAnsi="Courier New" w:cs="Courier New"/>
                          <w:color w:val="000000"/>
                          <w:sz w:val="21"/>
                          <w:szCs w:val="21"/>
                        </w:rPr>
                        <w:t>().rename(columns = {</w:t>
                      </w:r>
                      <w:r w:rsidRPr="00474872">
                        <w:rPr>
                          <w:rFonts w:ascii="Courier New" w:hAnsi="Courier New" w:cs="Courier New"/>
                          <w:color w:val="A31515"/>
                          <w:sz w:val="21"/>
                          <w:szCs w:val="21"/>
                        </w:rPr>
                        <w:t>'index'</w:t>
                      </w:r>
                      <w:r w:rsidRPr="00474872">
                        <w:rPr>
                          <w:rFonts w:ascii="Courier New" w:hAnsi="Courier New" w:cs="Courier New"/>
                          <w:color w:val="000000"/>
                          <w:sz w:val="21"/>
                          <w:szCs w:val="21"/>
                        </w:rPr>
                        <w:t xml:space="preserve">: </w:t>
                      </w:r>
                      <w:r w:rsidRPr="00474872">
                        <w:rPr>
                          <w:rFonts w:ascii="Courier New" w:hAnsi="Courier New" w:cs="Courier New"/>
                          <w:color w:val="A31515"/>
                          <w:sz w:val="21"/>
                          <w:szCs w:val="21"/>
                        </w:rPr>
                        <w:t>'Feature'</w:t>
                      </w:r>
                      <w:r w:rsidRPr="00474872">
                        <w:rPr>
                          <w:rFonts w:ascii="Courier New" w:hAnsi="Courier New" w:cs="Courier New"/>
                          <w:color w:val="000000"/>
                          <w:sz w:val="21"/>
                          <w:szCs w:val="21"/>
                        </w:rPr>
                        <w:t>})</w:t>
                      </w:r>
                    </w:p>
                    <w:p w:rsidRPr="00474872" w:rsidR="00065AA3" w:rsidP="00065AA3" w:rsidRDefault="00065AA3" w14:paraId="02EB378F" w14:textId="77777777">
                      <w:pPr>
                        <w:shd w:val="clear" w:color="auto" w:fill="F7F7F7"/>
                        <w:spacing w:line="285" w:lineRule="atLeast"/>
                        <w:rPr>
                          <w:rFonts w:ascii="Courier New" w:hAnsi="Courier New" w:cs="Courier New"/>
                          <w:color w:val="000000"/>
                          <w:sz w:val="21"/>
                          <w:szCs w:val="21"/>
                        </w:rPr>
                      </w:pPr>
                    </w:p>
                    <w:p w:rsidRPr="00474872" w:rsidR="00065AA3" w:rsidP="00065AA3" w:rsidRDefault="00065AA3" w14:paraId="31EDD984" w14:textId="77777777">
                      <w:pPr>
                        <w:shd w:val="clear" w:color="auto" w:fill="F7F7F7"/>
                        <w:spacing w:line="285" w:lineRule="atLeast"/>
                        <w:rPr>
                          <w:rFonts w:ascii="Courier New" w:hAnsi="Courier New" w:cs="Courier New"/>
                          <w:color w:val="000000"/>
                          <w:sz w:val="21"/>
                          <w:szCs w:val="21"/>
                        </w:rPr>
                      </w:pPr>
                      <w:proofErr w:type="spellStart"/>
                      <w:r w:rsidRPr="00474872">
                        <w:rPr>
                          <w:rFonts w:ascii="Courier New" w:hAnsi="Courier New" w:cs="Courier New"/>
                          <w:color w:val="000000"/>
                          <w:sz w:val="21"/>
                          <w:szCs w:val="21"/>
                        </w:rPr>
                        <w:t>na_df</w:t>
                      </w:r>
                      <w:proofErr w:type="spellEnd"/>
                    </w:p>
                  </w:txbxContent>
                </v:textbox>
                <w10:wrap type="topAndBottom" anchorx="margin"/>
              </v:shape>
            </w:pict>
          </mc:Fallback>
        </mc:AlternateContent>
      </w:r>
      <w:bookmarkEnd w:id="17"/>
      <w:bookmarkEnd w:id="18"/>
    </w:p>
    <w:p w14:paraId="68F03D9F" w14:textId="1C03EC24" w:rsidR="00AA2AF8" w:rsidRDefault="009B10A6" w:rsidP="004351F4">
      <w:pPr>
        <w:jc w:val="both"/>
      </w:pPr>
      <w:r>
        <w:rPr>
          <w:rStyle w:val="wacimagecontainer"/>
          <w:rFonts w:ascii="Segoe UI" w:hAnsi="Segoe UI" w:cs="Segoe UI"/>
          <w:noProof/>
          <w:color w:val="000000"/>
          <w:sz w:val="18"/>
          <w:szCs w:val="18"/>
          <w:shd w:val="clear" w:color="auto" w:fill="FFFFFF"/>
        </w:rPr>
        <w:drawing>
          <wp:anchor distT="0" distB="0" distL="114300" distR="114300" simplePos="0" relativeHeight="251654150" behindDoc="0" locked="0" layoutInCell="1" allowOverlap="1" wp14:anchorId="6F509375" wp14:editId="32D3FB8D">
            <wp:simplePos x="0" y="0"/>
            <wp:positionH relativeFrom="margin">
              <wp:align>center</wp:align>
            </wp:positionH>
            <wp:positionV relativeFrom="paragraph">
              <wp:posOffset>980440</wp:posOffset>
            </wp:positionV>
            <wp:extent cx="4802505" cy="5651500"/>
            <wp:effectExtent l="0" t="0" r="0" b="6350"/>
            <wp:wrapTopAndBottom/>
            <wp:docPr id="948273695"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screen&#10;&#10;Description automatically generated"/>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02505" cy="5651500"/>
                    </a:xfrm>
                    <a:prstGeom prst="rect">
                      <a:avLst/>
                    </a:prstGeom>
                    <a:noFill/>
                    <a:ln>
                      <a:noFill/>
                    </a:ln>
                  </pic:spPr>
                </pic:pic>
              </a:graphicData>
            </a:graphic>
          </wp:anchor>
        </w:drawing>
      </w:r>
      <w:r w:rsidR="00843B0C" w:rsidRPr="00843B0C">
        <w:t xml:space="preserve">The </w:t>
      </w:r>
      <w:r w:rsidR="00C06F9D">
        <w:t>result below</w:t>
      </w:r>
      <w:r w:rsidR="00843B0C">
        <w:t xml:space="preserve"> </w:t>
      </w:r>
      <w:r w:rsidR="005A467A">
        <w:t>shows</w:t>
      </w:r>
      <w:r w:rsidR="00843B0C">
        <w:t xml:space="preserve"> which variables have missing values and their corresponding count. We have also produced a heatmap to determine the pattern of missing values for</w:t>
      </w:r>
      <w:r w:rsidR="00843B0C" w:rsidRPr="00843B0C">
        <w:t xml:space="preserve"> all variables.</w:t>
      </w:r>
    </w:p>
    <w:p w14:paraId="2C7E357B" w14:textId="5A16573F" w:rsidR="00536246" w:rsidRDefault="00536246" w:rsidP="005E6698"/>
    <w:tbl>
      <w:tblPr>
        <w:tblW w:w="6374" w:type="dxa"/>
        <w:tblLook w:val="04A0" w:firstRow="1" w:lastRow="0" w:firstColumn="1" w:lastColumn="0" w:noHBand="0" w:noVBand="1"/>
      </w:tblPr>
      <w:tblGrid>
        <w:gridCol w:w="2843"/>
        <w:gridCol w:w="1547"/>
        <w:gridCol w:w="1984"/>
      </w:tblGrid>
      <w:tr w:rsidR="001405EF" w14:paraId="06382FE7" w14:textId="77777777" w:rsidTr="001405EF">
        <w:trPr>
          <w:trHeight w:val="380"/>
        </w:trPr>
        <w:tc>
          <w:tcPr>
            <w:tcW w:w="2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B72C9" w14:textId="77777777" w:rsidR="001405EF" w:rsidRDefault="001405EF" w:rsidP="001405EF">
            <w:pPr>
              <w:ind w:firstLineChars="100" w:firstLine="240"/>
              <w:jc w:val="center"/>
              <w:rPr>
                <w:color w:val="000000"/>
              </w:rPr>
            </w:pPr>
            <w:r>
              <w:rPr>
                <w:color w:val="000000"/>
              </w:rPr>
              <w:lastRenderedPageBreak/>
              <w:t>Feature</w:t>
            </w:r>
          </w:p>
        </w:tc>
        <w:tc>
          <w:tcPr>
            <w:tcW w:w="1547" w:type="dxa"/>
            <w:tcBorders>
              <w:top w:val="single" w:sz="4" w:space="0" w:color="auto"/>
              <w:left w:val="nil"/>
              <w:bottom w:val="single" w:sz="4" w:space="0" w:color="auto"/>
              <w:right w:val="single" w:sz="4" w:space="0" w:color="auto"/>
            </w:tcBorders>
            <w:shd w:val="clear" w:color="auto" w:fill="auto"/>
            <w:vAlign w:val="center"/>
            <w:hideMark/>
          </w:tcPr>
          <w:p w14:paraId="0FEF8FE5" w14:textId="77777777" w:rsidR="001405EF" w:rsidRDefault="001405EF" w:rsidP="001405EF">
            <w:pPr>
              <w:ind w:firstLineChars="100" w:firstLine="240"/>
              <w:jc w:val="center"/>
              <w:rPr>
                <w:color w:val="000000"/>
              </w:rPr>
            </w:pPr>
            <w:r>
              <w:rPr>
                <w:color w:val="000000"/>
              </w:rPr>
              <w:t>Count</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746FF5DE" w14:textId="33F698C4" w:rsidR="001405EF" w:rsidRDefault="001405EF" w:rsidP="001405EF">
            <w:pPr>
              <w:ind w:firstLineChars="100" w:firstLine="240"/>
              <w:jc w:val="center"/>
              <w:rPr>
                <w:color w:val="000000"/>
              </w:rPr>
            </w:pPr>
            <w:r>
              <w:rPr>
                <w:color w:val="000000"/>
              </w:rPr>
              <w:t>Percentage (%) Missing</w:t>
            </w:r>
          </w:p>
        </w:tc>
      </w:tr>
      <w:tr w:rsidR="001405EF" w14:paraId="5A898CA2"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349253C3" w14:textId="77777777" w:rsidR="001405EF" w:rsidRDefault="001405EF">
            <w:pPr>
              <w:ind w:firstLineChars="100" w:firstLine="240"/>
              <w:rPr>
                <w:color w:val="000000"/>
              </w:rPr>
            </w:pPr>
            <w:r>
              <w:rPr>
                <w:color w:val="000000"/>
              </w:rPr>
              <w:t>Max Heart Rate</w:t>
            </w:r>
          </w:p>
        </w:tc>
        <w:tc>
          <w:tcPr>
            <w:tcW w:w="1547" w:type="dxa"/>
            <w:tcBorders>
              <w:top w:val="nil"/>
              <w:left w:val="nil"/>
              <w:bottom w:val="single" w:sz="4" w:space="0" w:color="auto"/>
              <w:right w:val="single" w:sz="4" w:space="0" w:color="auto"/>
            </w:tcBorders>
            <w:shd w:val="clear" w:color="auto" w:fill="auto"/>
            <w:vAlign w:val="center"/>
            <w:hideMark/>
          </w:tcPr>
          <w:p w14:paraId="6CA42512" w14:textId="77777777" w:rsidR="001405EF" w:rsidRDefault="001405EF">
            <w:pPr>
              <w:ind w:firstLineChars="100" w:firstLine="240"/>
              <w:rPr>
                <w:color w:val="000000"/>
              </w:rPr>
            </w:pPr>
            <w:r>
              <w:rPr>
                <w:color w:val="000000"/>
              </w:rPr>
              <w:t>41</w:t>
            </w:r>
          </w:p>
        </w:tc>
        <w:tc>
          <w:tcPr>
            <w:tcW w:w="1984" w:type="dxa"/>
            <w:tcBorders>
              <w:top w:val="nil"/>
              <w:left w:val="nil"/>
              <w:bottom w:val="single" w:sz="4" w:space="0" w:color="auto"/>
              <w:right w:val="single" w:sz="4" w:space="0" w:color="auto"/>
            </w:tcBorders>
            <w:shd w:val="clear" w:color="auto" w:fill="auto"/>
            <w:vAlign w:val="center"/>
            <w:hideMark/>
          </w:tcPr>
          <w:p w14:paraId="702F1D72" w14:textId="77777777" w:rsidR="001405EF" w:rsidRDefault="001405EF">
            <w:pPr>
              <w:ind w:firstLineChars="100" w:firstLine="240"/>
              <w:rPr>
                <w:color w:val="000000"/>
              </w:rPr>
            </w:pPr>
            <w:r>
              <w:rPr>
                <w:color w:val="000000"/>
              </w:rPr>
              <w:t>0.22</w:t>
            </w:r>
          </w:p>
        </w:tc>
      </w:tr>
      <w:tr w:rsidR="001405EF" w14:paraId="28C2C756"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69E5042E" w14:textId="77777777" w:rsidR="001405EF" w:rsidRDefault="001405EF">
            <w:pPr>
              <w:ind w:firstLineChars="100" w:firstLine="240"/>
              <w:rPr>
                <w:color w:val="000000"/>
              </w:rPr>
            </w:pPr>
            <w:r>
              <w:rPr>
                <w:color w:val="000000"/>
              </w:rPr>
              <w:t>Min Heart Rate</w:t>
            </w:r>
          </w:p>
        </w:tc>
        <w:tc>
          <w:tcPr>
            <w:tcW w:w="1547" w:type="dxa"/>
            <w:tcBorders>
              <w:top w:val="nil"/>
              <w:left w:val="nil"/>
              <w:bottom w:val="single" w:sz="4" w:space="0" w:color="auto"/>
              <w:right w:val="single" w:sz="4" w:space="0" w:color="auto"/>
            </w:tcBorders>
            <w:shd w:val="clear" w:color="auto" w:fill="auto"/>
            <w:vAlign w:val="center"/>
            <w:hideMark/>
          </w:tcPr>
          <w:p w14:paraId="11DE570B" w14:textId="77777777" w:rsidR="001405EF" w:rsidRDefault="001405EF">
            <w:pPr>
              <w:ind w:firstLineChars="100" w:firstLine="240"/>
              <w:rPr>
                <w:color w:val="000000"/>
              </w:rPr>
            </w:pPr>
            <w:r>
              <w:rPr>
                <w:color w:val="000000"/>
              </w:rPr>
              <w:t>41</w:t>
            </w:r>
          </w:p>
        </w:tc>
        <w:tc>
          <w:tcPr>
            <w:tcW w:w="1984" w:type="dxa"/>
            <w:tcBorders>
              <w:top w:val="nil"/>
              <w:left w:val="nil"/>
              <w:bottom w:val="single" w:sz="4" w:space="0" w:color="auto"/>
              <w:right w:val="single" w:sz="4" w:space="0" w:color="auto"/>
            </w:tcBorders>
            <w:shd w:val="clear" w:color="auto" w:fill="auto"/>
            <w:vAlign w:val="center"/>
            <w:hideMark/>
          </w:tcPr>
          <w:p w14:paraId="19BDFDEA" w14:textId="77777777" w:rsidR="001405EF" w:rsidRDefault="001405EF">
            <w:pPr>
              <w:ind w:firstLineChars="100" w:firstLine="240"/>
              <w:rPr>
                <w:color w:val="000000"/>
              </w:rPr>
            </w:pPr>
            <w:r>
              <w:rPr>
                <w:color w:val="000000"/>
              </w:rPr>
              <w:t>0.22</w:t>
            </w:r>
          </w:p>
        </w:tc>
      </w:tr>
      <w:tr w:rsidR="001405EF" w14:paraId="3753133D"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5365F31A" w14:textId="77777777" w:rsidR="001405EF" w:rsidRDefault="001405EF">
            <w:pPr>
              <w:ind w:firstLineChars="100" w:firstLine="240"/>
              <w:rPr>
                <w:color w:val="000000"/>
              </w:rPr>
            </w:pPr>
            <w:r>
              <w:rPr>
                <w:color w:val="000000"/>
              </w:rPr>
              <w:t>Mean Heart Rate</w:t>
            </w:r>
          </w:p>
        </w:tc>
        <w:tc>
          <w:tcPr>
            <w:tcW w:w="1547" w:type="dxa"/>
            <w:tcBorders>
              <w:top w:val="nil"/>
              <w:left w:val="nil"/>
              <w:bottom w:val="single" w:sz="4" w:space="0" w:color="auto"/>
              <w:right w:val="single" w:sz="4" w:space="0" w:color="auto"/>
            </w:tcBorders>
            <w:shd w:val="clear" w:color="auto" w:fill="auto"/>
            <w:vAlign w:val="center"/>
            <w:hideMark/>
          </w:tcPr>
          <w:p w14:paraId="092C0384" w14:textId="77777777" w:rsidR="001405EF" w:rsidRDefault="001405EF">
            <w:pPr>
              <w:ind w:firstLineChars="100" w:firstLine="240"/>
              <w:rPr>
                <w:color w:val="000000"/>
              </w:rPr>
            </w:pPr>
            <w:r>
              <w:rPr>
                <w:color w:val="000000"/>
              </w:rPr>
              <w:t>41</w:t>
            </w:r>
          </w:p>
        </w:tc>
        <w:tc>
          <w:tcPr>
            <w:tcW w:w="1984" w:type="dxa"/>
            <w:tcBorders>
              <w:top w:val="nil"/>
              <w:left w:val="nil"/>
              <w:bottom w:val="single" w:sz="4" w:space="0" w:color="auto"/>
              <w:right w:val="single" w:sz="4" w:space="0" w:color="auto"/>
            </w:tcBorders>
            <w:shd w:val="clear" w:color="auto" w:fill="auto"/>
            <w:vAlign w:val="center"/>
            <w:hideMark/>
          </w:tcPr>
          <w:p w14:paraId="788F94F9" w14:textId="77777777" w:rsidR="001405EF" w:rsidRDefault="001405EF">
            <w:pPr>
              <w:ind w:firstLineChars="100" w:firstLine="240"/>
              <w:rPr>
                <w:color w:val="000000"/>
              </w:rPr>
            </w:pPr>
            <w:r>
              <w:rPr>
                <w:color w:val="000000"/>
              </w:rPr>
              <w:t>0.22</w:t>
            </w:r>
          </w:p>
        </w:tc>
      </w:tr>
      <w:tr w:rsidR="001405EF" w14:paraId="7C282FA8"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0915CB87" w14:textId="77777777" w:rsidR="001405EF" w:rsidRDefault="001405EF">
            <w:pPr>
              <w:ind w:firstLineChars="100" w:firstLine="240"/>
              <w:rPr>
                <w:color w:val="000000"/>
              </w:rPr>
            </w:pPr>
            <w:r>
              <w:rPr>
                <w:color w:val="000000"/>
              </w:rPr>
              <w:t>Max MAP</w:t>
            </w:r>
          </w:p>
        </w:tc>
        <w:tc>
          <w:tcPr>
            <w:tcW w:w="1547" w:type="dxa"/>
            <w:tcBorders>
              <w:top w:val="nil"/>
              <w:left w:val="nil"/>
              <w:bottom w:val="single" w:sz="4" w:space="0" w:color="auto"/>
              <w:right w:val="single" w:sz="4" w:space="0" w:color="auto"/>
            </w:tcBorders>
            <w:shd w:val="clear" w:color="auto" w:fill="auto"/>
            <w:vAlign w:val="center"/>
            <w:hideMark/>
          </w:tcPr>
          <w:p w14:paraId="242DAEA5" w14:textId="77777777" w:rsidR="001405EF" w:rsidRDefault="001405EF">
            <w:pPr>
              <w:ind w:firstLineChars="100" w:firstLine="240"/>
              <w:rPr>
                <w:color w:val="000000"/>
              </w:rPr>
            </w:pPr>
            <w:r>
              <w:rPr>
                <w:color w:val="000000"/>
              </w:rPr>
              <w:t>42</w:t>
            </w:r>
          </w:p>
        </w:tc>
        <w:tc>
          <w:tcPr>
            <w:tcW w:w="1984" w:type="dxa"/>
            <w:tcBorders>
              <w:top w:val="nil"/>
              <w:left w:val="nil"/>
              <w:bottom w:val="single" w:sz="4" w:space="0" w:color="auto"/>
              <w:right w:val="single" w:sz="4" w:space="0" w:color="auto"/>
            </w:tcBorders>
            <w:shd w:val="clear" w:color="auto" w:fill="auto"/>
            <w:vAlign w:val="center"/>
            <w:hideMark/>
          </w:tcPr>
          <w:p w14:paraId="0791B70D" w14:textId="77777777" w:rsidR="001405EF" w:rsidRDefault="001405EF">
            <w:pPr>
              <w:ind w:firstLineChars="100" w:firstLine="240"/>
              <w:rPr>
                <w:color w:val="000000"/>
              </w:rPr>
            </w:pPr>
            <w:r>
              <w:rPr>
                <w:color w:val="000000"/>
              </w:rPr>
              <w:t>0.22</w:t>
            </w:r>
          </w:p>
        </w:tc>
      </w:tr>
      <w:tr w:rsidR="001405EF" w14:paraId="17DBB672"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2CB93A3E" w14:textId="77777777" w:rsidR="001405EF" w:rsidRDefault="001405EF">
            <w:pPr>
              <w:ind w:firstLineChars="100" w:firstLine="240"/>
              <w:rPr>
                <w:color w:val="000000"/>
              </w:rPr>
            </w:pPr>
            <w:r>
              <w:rPr>
                <w:color w:val="000000"/>
              </w:rPr>
              <w:t>Min MAP</w:t>
            </w:r>
          </w:p>
        </w:tc>
        <w:tc>
          <w:tcPr>
            <w:tcW w:w="1547" w:type="dxa"/>
            <w:tcBorders>
              <w:top w:val="nil"/>
              <w:left w:val="nil"/>
              <w:bottom w:val="single" w:sz="4" w:space="0" w:color="auto"/>
              <w:right w:val="single" w:sz="4" w:space="0" w:color="auto"/>
            </w:tcBorders>
            <w:shd w:val="clear" w:color="auto" w:fill="auto"/>
            <w:vAlign w:val="center"/>
            <w:hideMark/>
          </w:tcPr>
          <w:p w14:paraId="58FC19E3" w14:textId="77777777" w:rsidR="001405EF" w:rsidRDefault="001405EF">
            <w:pPr>
              <w:ind w:firstLineChars="100" w:firstLine="240"/>
              <w:rPr>
                <w:color w:val="000000"/>
              </w:rPr>
            </w:pPr>
            <w:r>
              <w:rPr>
                <w:color w:val="000000"/>
              </w:rPr>
              <w:t>42</w:t>
            </w:r>
          </w:p>
        </w:tc>
        <w:tc>
          <w:tcPr>
            <w:tcW w:w="1984" w:type="dxa"/>
            <w:tcBorders>
              <w:top w:val="nil"/>
              <w:left w:val="nil"/>
              <w:bottom w:val="single" w:sz="4" w:space="0" w:color="auto"/>
              <w:right w:val="single" w:sz="4" w:space="0" w:color="auto"/>
            </w:tcBorders>
            <w:shd w:val="clear" w:color="auto" w:fill="auto"/>
            <w:vAlign w:val="center"/>
            <w:hideMark/>
          </w:tcPr>
          <w:p w14:paraId="5A7A1099" w14:textId="77777777" w:rsidR="001405EF" w:rsidRDefault="001405EF">
            <w:pPr>
              <w:ind w:firstLineChars="100" w:firstLine="240"/>
              <w:rPr>
                <w:color w:val="000000"/>
              </w:rPr>
            </w:pPr>
            <w:r>
              <w:rPr>
                <w:color w:val="000000"/>
              </w:rPr>
              <w:t>0.22</w:t>
            </w:r>
          </w:p>
        </w:tc>
      </w:tr>
      <w:tr w:rsidR="001405EF" w14:paraId="7023ACA2"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62F2E65D" w14:textId="77777777" w:rsidR="001405EF" w:rsidRDefault="001405EF">
            <w:pPr>
              <w:ind w:firstLineChars="100" w:firstLine="240"/>
              <w:rPr>
                <w:color w:val="000000"/>
              </w:rPr>
            </w:pPr>
            <w:r>
              <w:rPr>
                <w:color w:val="000000"/>
              </w:rPr>
              <w:t>Mean MAP</w:t>
            </w:r>
          </w:p>
        </w:tc>
        <w:tc>
          <w:tcPr>
            <w:tcW w:w="1547" w:type="dxa"/>
            <w:tcBorders>
              <w:top w:val="nil"/>
              <w:left w:val="nil"/>
              <w:bottom w:val="single" w:sz="4" w:space="0" w:color="auto"/>
              <w:right w:val="single" w:sz="4" w:space="0" w:color="auto"/>
            </w:tcBorders>
            <w:shd w:val="clear" w:color="auto" w:fill="auto"/>
            <w:vAlign w:val="center"/>
            <w:hideMark/>
          </w:tcPr>
          <w:p w14:paraId="1B7C6B68" w14:textId="77777777" w:rsidR="001405EF" w:rsidRDefault="001405EF">
            <w:pPr>
              <w:ind w:firstLineChars="100" w:firstLine="240"/>
              <w:rPr>
                <w:color w:val="000000"/>
              </w:rPr>
            </w:pPr>
            <w:r>
              <w:rPr>
                <w:color w:val="000000"/>
              </w:rPr>
              <w:t>42</w:t>
            </w:r>
          </w:p>
        </w:tc>
        <w:tc>
          <w:tcPr>
            <w:tcW w:w="1984" w:type="dxa"/>
            <w:tcBorders>
              <w:top w:val="nil"/>
              <w:left w:val="nil"/>
              <w:bottom w:val="single" w:sz="4" w:space="0" w:color="auto"/>
              <w:right w:val="single" w:sz="4" w:space="0" w:color="auto"/>
            </w:tcBorders>
            <w:shd w:val="clear" w:color="auto" w:fill="auto"/>
            <w:vAlign w:val="center"/>
            <w:hideMark/>
          </w:tcPr>
          <w:p w14:paraId="0F3144A8" w14:textId="77777777" w:rsidR="001405EF" w:rsidRDefault="001405EF">
            <w:pPr>
              <w:ind w:firstLineChars="100" w:firstLine="240"/>
              <w:rPr>
                <w:color w:val="000000"/>
              </w:rPr>
            </w:pPr>
            <w:r>
              <w:rPr>
                <w:color w:val="000000"/>
              </w:rPr>
              <w:t>0.22</w:t>
            </w:r>
          </w:p>
        </w:tc>
      </w:tr>
      <w:tr w:rsidR="001405EF" w14:paraId="55AFBFA5"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23A2A742" w14:textId="77777777" w:rsidR="001405EF" w:rsidRDefault="001405EF">
            <w:pPr>
              <w:ind w:firstLineChars="100" w:firstLine="240"/>
              <w:rPr>
                <w:color w:val="000000"/>
              </w:rPr>
            </w:pPr>
            <w:r>
              <w:rPr>
                <w:color w:val="000000"/>
              </w:rPr>
              <w:t>Max Systolic Pressure</w:t>
            </w:r>
          </w:p>
        </w:tc>
        <w:tc>
          <w:tcPr>
            <w:tcW w:w="1547" w:type="dxa"/>
            <w:tcBorders>
              <w:top w:val="nil"/>
              <w:left w:val="nil"/>
              <w:bottom w:val="single" w:sz="4" w:space="0" w:color="auto"/>
              <w:right w:val="single" w:sz="4" w:space="0" w:color="auto"/>
            </w:tcBorders>
            <w:shd w:val="clear" w:color="auto" w:fill="auto"/>
            <w:vAlign w:val="center"/>
            <w:hideMark/>
          </w:tcPr>
          <w:p w14:paraId="31F751BD" w14:textId="77777777" w:rsidR="001405EF" w:rsidRDefault="001405EF">
            <w:pPr>
              <w:ind w:firstLineChars="100" w:firstLine="240"/>
              <w:rPr>
                <w:color w:val="000000"/>
              </w:rPr>
            </w:pPr>
            <w:r>
              <w:rPr>
                <w:color w:val="000000"/>
              </w:rPr>
              <w:t>60</w:t>
            </w:r>
          </w:p>
        </w:tc>
        <w:tc>
          <w:tcPr>
            <w:tcW w:w="1984" w:type="dxa"/>
            <w:tcBorders>
              <w:top w:val="nil"/>
              <w:left w:val="nil"/>
              <w:bottom w:val="single" w:sz="4" w:space="0" w:color="auto"/>
              <w:right w:val="single" w:sz="4" w:space="0" w:color="auto"/>
            </w:tcBorders>
            <w:shd w:val="clear" w:color="auto" w:fill="auto"/>
            <w:vAlign w:val="center"/>
            <w:hideMark/>
          </w:tcPr>
          <w:p w14:paraId="7807936D" w14:textId="77777777" w:rsidR="001405EF" w:rsidRDefault="001405EF">
            <w:pPr>
              <w:ind w:firstLineChars="100" w:firstLine="240"/>
              <w:rPr>
                <w:color w:val="000000"/>
              </w:rPr>
            </w:pPr>
            <w:r>
              <w:rPr>
                <w:color w:val="000000"/>
              </w:rPr>
              <w:t>0.32</w:t>
            </w:r>
          </w:p>
        </w:tc>
      </w:tr>
      <w:tr w:rsidR="001405EF" w14:paraId="0110354A"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5258114E" w14:textId="77777777" w:rsidR="001405EF" w:rsidRDefault="001405EF">
            <w:pPr>
              <w:ind w:firstLineChars="100" w:firstLine="240"/>
              <w:rPr>
                <w:color w:val="000000"/>
              </w:rPr>
            </w:pPr>
            <w:r>
              <w:rPr>
                <w:color w:val="000000"/>
              </w:rPr>
              <w:t>Min Systolic Pressure</w:t>
            </w:r>
          </w:p>
        </w:tc>
        <w:tc>
          <w:tcPr>
            <w:tcW w:w="1547" w:type="dxa"/>
            <w:tcBorders>
              <w:top w:val="nil"/>
              <w:left w:val="nil"/>
              <w:bottom w:val="single" w:sz="4" w:space="0" w:color="auto"/>
              <w:right w:val="single" w:sz="4" w:space="0" w:color="auto"/>
            </w:tcBorders>
            <w:shd w:val="clear" w:color="auto" w:fill="auto"/>
            <w:vAlign w:val="center"/>
            <w:hideMark/>
          </w:tcPr>
          <w:p w14:paraId="179CBA8D" w14:textId="77777777" w:rsidR="001405EF" w:rsidRDefault="001405EF">
            <w:pPr>
              <w:ind w:firstLineChars="100" w:firstLine="240"/>
              <w:rPr>
                <w:color w:val="000000"/>
              </w:rPr>
            </w:pPr>
            <w:r>
              <w:rPr>
                <w:color w:val="000000"/>
              </w:rPr>
              <w:t>60</w:t>
            </w:r>
          </w:p>
        </w:tc>
        <w:tc>
          <w:tcPr>
            <w:tcW w:w="1984" w:type="dxa"/>
            <w:tcBorders>
              <w:top w:val="nil"/>
              <w:left w:val="nil"/>
              <w:bottom w:val="single" w:sz="4" w:space="0" w:color="auto"/>
              <w:right w:val="single" w:sz="4" w:space="0" w:color="auto"/>
            </w:tcBorders>
            <w:shd w:val="clear" w:color="auto" w:fill="auto"/>
            <w:vAlign w:val="center"/>
            <w:hideMark/>
          </w:tcPr>
          <w:p w14:paraId="72AD6532" w14:textId="77777777" w:rsidR="001405EF" w:rsidRDefault="001405EF">
            <w:pPr>
              <w:ind w:firstLineChars="100" w:firstLine="240"/>
              <w:rPr>
                <w:color w:val="000000"/>
              </w:rPr>
            </w:pPr>
            <w:r>
              <w:rPr>
                <w:color w:val="000000"/>
              </w:rPr>
              <w:t>0.32</w:t>
            </w:r>
          </w:p>
        </w:tc>
      </w:tr>
      <w:tr w:rsidR="001405EF" w14:paraId="79B40ECD"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65D9109A" w14:textId="77777777" w:rsidR="001405EF" w:rsidRDefault="001405EF">
            <w:pPr>
              <w:ind w:firstLineChars="100" w:firstLine="240"/>
              <w:rPr>
                <w:color w:val="000000"/>
              </w:rPr>
            </w:pPr>
            <w:r>
              <w:rPr>
                <w:color w:val="000000"/>
              </w:rPr>
              <w:t>Mean Systolic Pressure</w:t>
            </w:r>
          </w:p>
        </w:tc>
        <w:tc>
          <w:tcPr>
            <w:tcW w:w="1547" w:type="dxa"/>
            <w:tcBorders>
              <w:top w:val="nil"/>
              <w:left w:val="nil"/>
              <w:bottom w:val="single" w:sz="4" w:space="0" w:color="auto"/>
              <w:right w:val="single" w:sz="4" w:space="0" w:color="auto"/>
            </w:tcBorders>
            <w:shd w:val="clear" w:color="auto" w:fill="auto"/>
            <w:vAlign w:val="center"/>
            <w:hideMark/>
          </w:tcPr>
          <w:p w14:paraId="535ED10B" w14:textId="77777777" w:rsidR="001405EF" w:rsidRDefault="001405EF">
            <w:pPr>
              <w:ind w:firstLineChars="100" w:firstLine="240"/>
              <w:rPr>
                <w:color w:val="000000"/>
              </w:rPr>
            </w:pPr>
            <w:r>
              <w:rPr>
                <w:color w:val="000000"/>
              </w:rPr>
              <w:t>60</w:t>
            </w:r>
          </w:p>
        </w:tc>
        <w:tc>
          <w:tcPr>
            <w:tcW w:w="1984" w:type="dxa"/>
            <w:tcBorders>
              <w:top w:val="nil"/>
              <w:left w:val="nil"/>
              <w:bottom w:val="single" w:sz="4" w:space="0" w:color="auto"/>
              <w:right w:val="single" w:sz="4" w:space="0" w:color="auto"/>
            </w:tcBorders>
            <w:shd w:val="clear" w:color="auto" w:fill="auto"/>
            <w:vAlign w:val="center"/>
            <w:hideMark/>
          </w:tcPr>
          <w:p w14:paraId="778663EA" w14:textId="77777777" w:rsidR="001405EF" w:rsidRDefault="001405EF">
            <w:pPr>
              <w:ind w:firstLineChars="100" w:firstLine="240"/>
              <w:rPr>
                <w:color w:val="000000"/>
              </w:rPr>
            </w:pPr>
            <w:r>
              <w:rPr>
                <w:color w:val="000000"/>
              </w:rPr>
              <w:t>0.32</w:t>
            </w:r>
          </w:p>
        </w:tc>
      </w:tr>
      <w:tr w:rsidR="001405EF" w14:paraId="56397F59"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0BA8C5FD" w14:textId="77777777" w:rsidR="001405EF" w:rsidRDefault="001405EF">
            <w:pPr>
              <w:ind w:firstLineChars="100" w:firstLine="240"/>
              <w:rPr>
                <w:color w:val="000000"/>
              </w:rPr>
            </w:pPr>
            <w:r>
              <w:rPr>
                <w:color w:val="000000"/>
              </w:rPr>
              <w:t>Max Diastolic Pressure</w:t>
            </w:r>
          </w:p>
        </w:tc>
        <w:tc>
          <w:tcPr>
            <w:tcW w:w="1547" w:type="dxa"/>
            <w:tcBorders>
              <w:top w:val="nil"/>
              <w:left w:val="nil"/>
              <w:bottom w:val="single" w:sz="4" w:space="0" w:color="auto"/>
              <w:right w:val="single" w:sz="4" w:space="0" w:color="auto"/>
            </w:tcBorders>
            <w:shd w:val="clear" w:color="auto" w:fill="auto"/>
            <w:vAlign w:val="center"/>
            <w:hideMark/>
          </w:tcPr>
          <w:p w14:paraId="64C02398" w14:textId="77777777" w:rsidR="001405EF" w:rsidRDefault="001405EF">
            <w:pPr>
              <w:ind w:firstLineChars="100" w:firstLine="240"/>
              <w:rPr>
                <w:color w:val="000000"/>
              </w:rPr>
            </w:pPr>
            <w:r>
              <w:rPr>
                <w:color w:val="000000"/>
              </w:rPr>
              <w:t>61</w:t>
            </w:r>
          </w:p>
        </w:tc>
        <w:tc>
          <w:tcPr>
            <w:tcW w:w="1984" w:type="dxa"/>
            <w:tcBorders>
              <w:top w:val="nil"/>
              <w:left w:val="nil"/>
              <w:bottom w:val="single" w:sz="4" w:space="0" w:color="auto"/>
              <w:right w:val="single" w:sz="4" w:space="0" w:color="auto"/>
            </w:tcBorders>
            <w:shd w:val="clear" w:color="auto" w:fill="auto"/>
            <w:vAlign w:val="center"/>
            <w:hideMark/>
          </w:tcPr>
          <w:p w14:paraId="3A227043" w14:textId="77777777" w:rsidR="001405EF" w:rsidRDefault="001405EF">
            <w:pPr>
              <w:ind w:firstLineChars="100" w:firstLine="240"/>
              <w:rPr>
                <w:color w:val="000000"/>
              </w:rPr>
            </w:pPr>
            <w:r>
              <w:rPr>
                <w:color w:val="000000"/>
              </w:rPr>
              <w:t>0.32</w:t>
            </w:r>
          </w:p>
        </w:tc>
      </w:tr>
      <w:tr w:rsidR="001405EF" w14:paraId="6A0DC98A"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76D75E55" w14:textId="77777777" w:rsidR="001405EF" w:rsidRDefault="001405EF">
            <w:pPr>
              <w:ind w:firstLineChars="100" w:firstLine="240"/>
              <w:rPr>
                <w:color w:val="000000"/>
              </w:rPr>
            </w:pPr>
            <w:r>
              <w:rPr>
                <w:color w:val="000000"/>
              </w:rPr>
              <w:t>Min Diastolic Pressure</w:t>
            </w:r>
          </w:p>
        </w:tc>
        <w:tc>
          <w:tcPr>
            <w:tcW w:w="1547" w:type="dxa"/>
            <w:tcBorders>
              <w:top w:val="nil"/>
              <w:left w:val="nil"/>
              <w:bottom w:val="single" w:sz="4" w:space="0" w:color="auto"/>
              <w:right w:val="single" w:sz="4" w:space="0" w:color="auto"/>
            </w:tcBorders>
            <w:shd w:val="clear" w:color="auto" w:fill="auto"/>
            <w:vAlign w:val="center"/>
            <w:hideMark/>
          </w:tcPr>
          <w:p w14:paraId="3F4ADD63" w14:textId="77777777" w:rsidR="001405EF" w:rsidRDefault="001405EF">
            <w:pPr>
              <w:ind w:firstLineChars="100" w:firstLine="240"/>
              <w:rPr>
                <w:color w:val="000000"/>
              </w:rPr>
            </w:pPr>
            <w:r>
              <w:rPr>
                <w:color w:val="000000"/>
              </w:rPr>
              <w:t>61</w:t>
            </w:r>
          </w:p>
        </w:tc>
        <w:tc>
          <w:tcPr>
            <w:tcW w:w="1984" w:type="dxa"/>
            <w:tcBorders>
              <w:top w:val="nil"/>
              <w:left w:val="nil"/>
              <w:bottom w:val="single" w:sz="4" w:space="0" w:color="auto"/>
              <w:right w:val="single" w:sz="4" w:space="0" w:color="auto"/>
            </w:tcBorders>
            <w:shd w:val="clear" w:color="auto" w:fill="auto"/>
            <w:vAlign w:val="center"/>
            <w:hideMark/>
          </w:tcPr>
          <w:p w14:paraId="361BF835" w14:textId="77777777" w:rsidR="001405EF" w:rsidRDefault="001405EF">
            <w:pPr>
              <w:ind w:firstLineChars="100" w:firstLine="240"/>
              <w:rPr>
                <w:color w:val="000000"/>
              </w:rPr>
            </w:pPr>
            <w:r>
              <w:rPr>
                <w:color w:val="000000"/>
              </w:rPr>
              <w:t>0.32</w:t>
            </w:r>
          </w:p>
        </w:tc>
      </w:tr>
      <w:tr w:rsidR="001405EF" w14:paraId="26CA7C77"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2DF9AD7E" w14:textId="77777777" w:rsidR="001405EF" w:rsidRDefault="001405EF">
            <w:pPr>
              <w:ind w:firstLineChars="100" w:firstLine="240"/>
              <w:rPr>
                <w:color w:val="000000"/>
              </w:rPr>
            </w:pPr>
            <w:r>
              <w:rPr>
                <w:color w:val="000000"/>
              </w:rPr>
              <w:t>Mean Diastolic Pressure</w:t>
            </w:r>
          </w:p>
        </w:tc>
        <w:tc>
          <w:tcPr>
            <w:tcW w:w="1547" w:type="dxa"/>
            <w:tcBorders>
              <w:top w:val="nil"/>
              <w:left w:val="nil"/>
              <w:bottom w:val="single" w:sz="4" w:space="0" w:color="auto"/>
              <w:right w:val="single" w:sz="4" w:space="0" w:color="auto"/>
            </w:tcBorders>
            <w:shd w:val="clear" w:color="auto" w:fill="auto"/>
            <w:vAlign w:val="center"/>
            <w:hideMark/>
          </w:tcPr>
          <w:p w14:paraId="5E818600" w14:textId="77777777" w:rsidR="001405EF" w:rsidRDefault="001405EF">
            <w:pPr>
              <w:ind w:firstLineChars="100" w:firstLine="240"/>
              <w:rPr>
                <w:color w:val="000000"/>
              </w:rPr>
            </w:pPr>
            <w:r>
              <w:rPr>
                <w:color w:val="000000"/>
              </w:rPr>
              <w:t>61</w:t>
            </w:r>
          </w:p>
        </w:tc>
        <w:tc>
          <w:tcPr>
            <w:tcW w:w="1984" w:type="dxa"/>
            <w:tcBorders>
              <w:top w:val="nil"/>
              <w:left w:val="nil"/>
              <w:bottom w:val="single" w:sz="4" w:space="0" w:color="auto"/>
              <w:right w:val="single" w:sz="4" w:space="0" w:color="auto"/>
            </w:tcBorders>
            <w:shd w:val="clear" w:color="auto" w:fill="auto"/>
            <w:vAlign w:val="center"/>
            <w:hideMark/>
          </w:tcPr>
          <w:p w14:paraId="29FE95ED" w14:textId="77777777" w:rsidR="001405EF" w:rsidRDefault="001405EF">
            <w:pPr>
              <w:ind w:firstLineChars="100" w:firstLine="240"/>
              <w:rPr>
                <w:color w:val="000000"/>
              </w:rPr>
            </w:pPr>
            <w:r>
              <w:rPr>
                <w:color w:val="000000"/>
              </w:rPr>
              <w:t>0.32</w:t>
            </w:r>
          </w:p>
        </w:tc>
      </w:tr>
      <w:tr w:rsidR="001405EF" w14:paraId="3FFCBD89"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4115B321" w14:textId="77777777" w:rsidR="001405EF" w:rsidRDefault="001405EF">
            <w:pPr>
              <w:ind w:firstLineChars="100" w:firstLine="240"/>
              <w:rPr>
                <w:color w:val="000000"/>
              </w:rPr>
            </w:pPr>
            <w:r>
              <w:rPr>
                <w:color w:val="000000"/>
              </w:rPr>
              <w:t>Max Temperature</w:t>
            </w:r>
          </w:p>
        </w:tc>
        <w:tc>
          <w:tcPr>
            <w:tcW w:w="1547" w:type="dxa"/>
            <w:tcBorders>
              <w:top w:val="nil"/>
              <w:left w:val="nil"/>
              <w:bottom w:val="single" w:sz="4" w:space="0" w:color="auto"/>
              <w:right w:val="single" w:sz="4" w:space="0" w:color="auto"/>
            </w:tcBorders>
            <w:shd w:val="clear" w:color="auto" w:fill="auto"/>
            <w:vAlign w:val="center"/>
            <w:hideMark/>
          </w:tcPr>
          <w:p w14:paraId="7885C0EB" w14:textId="77777777" w:rsidR="001405EF" w:rsidRDefault="001405EF">
            <w:pPr>
              <w:ind w:firstLineChars="100" w:firstLine="240"/>
              <w:rPr>
                <w:color w:val="000000"/>
              </w:rPr>
            </w:pPr>
            <w:r>
              <w:rPr>
                <w:color w:val="000000"/>
              </w:rPr>
              <w:t>687</w:t>
            </w:r>
          </w:p>
        </w:tc>
        <w:tc>
          <w:tcPr>
            <w:tcW w:w="1984" w:type="dxa"/>
            <w:tcBorders>
              <w:top w:val="nil"/>
              <w:left w:val="nil"/>
              <w:bottom w:val="single" w:sz="4" w:space="0" w:color="auto"/>
              <w:right w:val="single" w:sz="4" w:space="0" w:color="auto"/>
            </w:tcBorders>
            <w:shd w:val="clear" w:color="auto" w:fill="auto"/>
            <w:vAlign w:val="center"/>
            <w:hideMark/>
          </w:tcPr>
          <w:p w14:paraId="3E46DF99" w14:textId="77777777" w:rsidR="001405EF" w:rsidRDefault="001405EF">
            <w:pPr>
              <w:ind w:firstLineChars="100" w:firstLine="240"/>
              <w:rPr>
                <w:color w:val="000000"/>
              </w:rPr>
            </w:pPr>
            <w:r>
              <w:rPr>
                <w:color w:val="000000"/>
              </w:rPr>
              <w:t>3.64</w:t>
            </w:r>
          </w:p>
        </w:tc>
      </w:tr>
      <w:tr w:rsidR="001405EF" w14:paraId="42965167"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5DFFF926" w14:textId="77777777" w:rsidR="001405EF" w:rsidRDefault="001405EF">
            <w:pPr>
              <w:ind w:firstLineChars="100" w:firstLine="240"/>
              <w:rPr>
                <w:color w:val="000000"/>
              </w:rPr>
            </w:pPr>
            <w:r>
              <w:rPr>
                <w:color w:val="000000"/>
              </w:rPr>
              <w:t>Min Temperature</w:t>
            </w:r>
          </w:p>
        </w:tc>
        <w:tc>
          <w:tcPr>
            <w:tcW w:w="1547" w:type="dxa"/>
            <w:tcBorders>
              <w:top w:val="nil"/>
              <w:left w:val="nil"/>
              <w:bottom w:val="single" w:sz="4" w:space="0" w:color="auto"/>
              <w:right w:val="single" w:sz="4" w:space="0" w:color="auto"/>
            </w:tcBorders>
            <w:shd w:val="clear" w:color="auto" w:fill="auto"/>
            <w:vAlign w:val="center"/>
            <w:hideMark/>
          </w:tcPr>
          <w:p w14:paraId="4006127A" w14:textId="77777777" w:rsidR="001405EF" w:rsidRDefault="001405EF">
            <w:pPr>
              <w:ind w:firstLineChars="100" w:firstLine="240"/>
              <w:rPr>
                <w:color w:val="000000"/>
              </w:rPr>
            </w:pPr>
            <w:r>
              <w:rPr>
                <w:color w:val="000000"/>
              </w:rPr>
              <w:t>687</w:t>
            </w:r>
          </w:p>
        </w:tc>
        <w:tc>
          <w:tcPr>
            <w:tcW w:w="1984" w:type="dxa"/>
            <w:tcBorders>
              <w:top w:val="nil"/>
              <w:left w:val="nil"/>
              <w:bottom w:val="single" w:sz="4" w:space="0" w:color="auto"/>
              <w:right w:val="single" w:sz="4" w:space="0" w:color="auto"/>
            </w:tcBorders>
            <w:shd w:val="clear" w:color="auto" w:fill="auto"/>
            <w:vAlign w:val="center"/>
            <w:hideMark/>
          </w:tcPr>
          <w:p w14:paraId="43FFACD5" w14:textId="77777777" w:rsidR="001405EF" w:rsidRDefault="001405EF">
            <w:pPr>
              <w:ind w:firstLineChars="100" w:firstLine="240"/>
              <w:rPr>
                <w:color w:val="000000"/>
              </w:rPr>
            </w:pPr>
            <w:r>
              <w:rPr>
                <w:color w:val="000000"/>
              </w:rPr>
              <w:t>3.64</w:t>
            </w:r>
          </w:p>
        </w:tc>
      </w:tr>
      <w:tr w:rsidR="001405EF" w14:paraId="0BF2CD20"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1BBDB715" w14:textId="77777777" w:rsidR="001405EF" w:rsidRDefault="001405EF">
            <w:pPr>
              <w:ind w:firstLineChars="100" w:firstLine="240"/>
              <w:rPr>
                <w:color w:val="000000"/>
              </w:rPr>
            </w:pPr>
            <w:r>
              <w:rPr>
                <w:color w:val="000000"/>
              </w:rPr>
              <w:t>Mean Temperature</w:t>
            </w:r>
          </w:p>
        </w:tc>
        <w:tc>
          <w:tcPr>
            <w:tcW w:w="1547" w:type="dxa"/>
            <w:tcBorders>
              <w:top w:val="nil"/>
              <w:left w:val="nil"/>
              <w:bottom w:val="single" w:sz="4" w:space="0" w:color="auto"/>
              <w:right w:val="single" w:sz="4" w:space="0" w:color="auto"/>
            </w:tcBorders>
            <w:shd w:val="clear" w:color="auto" w:fill="auto"/>
            <w:vAlign w:val="center"/>
            <w:hideMark/>
          </w:tcPr>
          <w:p w14:paraId="5825723A" w14:textId="77777777" w:rsidR="001405EF" w:rsidRDefault="001405EF">
            <w:pPr>
              <w:ind w:firstLineChars="100" w:firstLine="240"/>
              <w:rPr>
                <w:color w:val="000000"/>
              </w:rPr>
            </w:pPr>
            <w:r>
              <w:rPr>
                <w:color w:val="000000"/>
              </w:rPr>
              <w:t>687</w:t>
            </w:r>
          </w:p>
        </w:tc>
        <w:tc>
          <w:tcPr>
            <w:tcW w:w="1984" w:type="dxa"/>
            <w:tcBorders>
              <w:top w:val="nil"/>
              <w:left w:val="nil"/>
              <w:bottom w:val="single" w:sz="4" w:space="0" w:color="auto"/>
              <w:right w:val="single" w:sz="4" w:space="0" w:color="auto"/>
            </w:tcBorders>
            <w:shd w:val="clear" w:color="auto" w:fill="auto"/>
            <w:vAlign w:val="center"/>
            <w:hideMark/>
          </w:tcPr>
          <w:p w14:paraId="2F9BED7E" w14:textId="77777777" w:rsidR="001405EF" w:rsidRDefault="001405EF">
            <w:pPr>
              <w:ind w:firstLineChars="100" w:firstLine="240"/>
              <w:rPr>
                <w:color w:val="000000"/>
              </w:rPr>
            </w:pPr>
            <w:r>
              <w:rPr>
                <w:color w:val="000000"/>
              </w:rPr>
              <w:t>3.64</w:t>
            </w:r>
          </w:p>
        </w:tc>
      </w:tr>
      <w:tr w:rsidR="001405EF" w14:paraId="186DCCD9"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7CB3E9A3" w14:textId="77777777" w:rsidR="001405EF" w:rsidRDefault="001405EF">
            <w:pPr>
              <w:ind w:firstLineChars="100" w:firstLine="240"/>
              <w:rPr>
                <w:color w:val="000000"/>
              </w:rPr>
            </w:pPr>
            <w:r>
              <w:rPr>
                <w:color w:val="000000"/>
              </w:rPr>
              <w:t>Max Lactate</w:t>
            </w:r>
          </w:p>
        </w:tc>
        <w:tc>
          <w:tcPr>
            <w:tcW w:w="1547" w:type="dxa"/>
            <w:tcBorders>
              <w:top w:val="nil"/>
              <w:left w:val="nil"/>
              <w:bottom w:val="single" w:sz="4" w:space="0" w:color="auto"/>
              <w:right w:val="single" w:sz="4" w:space="0" w:color="auto"/>
            </w:tcBorders>
            <w:shd w:val="clear" w:color="auto" w:fill="auto"/>
            <w:vAlign w:val="center"/>
            <w:hideMark/>
          </w:tcPr>
          <w:p w14:paraId="1D170814" w14:textId="77777777" w:rsidR="001405EF" w:rsidRDefault="001405EF">
            <w:pPr>
              <w:ind w:firstLineChars="100" w:firstLine="240"/>
              <w:rPr>
                <w:color w:val="000000"/>
              </w:rPr>
            </w:pPr>
            <w:r>
              <w:rPr>
                <w:color w:val="000000"/>
              </w:rPr>
              <w:t>5101</w:t>
            </w:r>
          </w:p>
        </w:tc>
        <w:tc>
          <w:tcPr>
            <w:tcW w:w="1984" w:type="dxa"/>
            <w:tcBorders>
              <w:top w:val="nil"/>
              <w:left w:val="nil"/>
              <w:bottom w:val="single" w:sz="4" w:space="0" w:color="auto"/>
              <w:right w:val="single" w:sz="4" w:space="0" w:color="auto"/>
            </w:tcBorders>
            <w:shd w:val="clear" w:color="auto" w:fill="auto"/>
            <w:vAlign w:val="center"/>
            <w:hideMark/>
          </w:tcPr>
          <w:p w14:paraId="179DB678" w14:textId="77777777" w:rsidR="001405EF" w:rsidRDefault="001405EF">
            <w:pPr>
              <w:ind w:firstLineChars="100" w:firstLine="240"/>
              <w:rPr>
                <w:color w:val="000000"/>
              </w:rPr>
            </w:pPr>
            <w:r>
              <w:rPr>
                <w:color w:val="000000"/>
              </w:rPr>
              <w:t>27.01</w:t>
            </w:r>
          </w:p>
        </w:tc>
      </w:tr>
      <w:tr w:rsidR="001405EF" w14:paraId="06D8724A"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47585D99" w14:textId="77777777" w:rsidR="001405EF" w:rsidRDefault="001405EF">
            <w:pPr>
              <w:ind w:firstLineChars="100" w:firstLine="240"/>
              <w:rPr>
                <w:color w:val="000000"/>
              </w:rPr>
            </w:pPr>
            <w:r>
              <w:rPr>
                <w:color w:val="000000"/>
              </w:rPr>
              <w:t>Min Lactate</w:t>
            </w:r>
          </w:p>
        </w:tc>
        <w:tc>
          <w:tcPr>
            <w:tcW w:w="1547" w:type="dxa"/>
            <w:tcBorders>
              <w:top w:val="nil"/>
              <w:left w:val="nil"/>
              <w:bottom w:val="single" w:sz="4" w:space="0" w:color="auto"/>
              <w:right w:val="single" w:sz="4" w:space="0" w:color="auto"/>
            </w:tcBorders>
            <w:shd w:val="clear" w:color="auto" w:fill="auto"/>
            <w:vAlign w:val="center"/>
            <w:hideMark/>
          </w:tcPr>
          <w:p w14:paraId="240B9C56" w14:textId="77777777" w:rsidR="001405EF" w:rsidRDefault="001405EF">
            <w:pPr>
              <w:ind w:firstLineChars="100" w:firstLine="240"/>
              <w:rPr>
                <w:color w:val="000000"/>
              </w:rPr>
            </w:pPr>
            <w:r>
              <w:rPr>
                <w:color w:val="000000"/>
              </w:rPr>
              <w:t>5101</w:t>
            </w:r>
          </w:p>
        </w:tc>
        <w:tc>
          <w:tcPr>
            <w:tcW w:w="1984" w:type="dxa"/>
            <w:tcBorders>
              <w:top w:val="nil"/>
              <w:left w:val="nil"/>
              <w:bottom w:val="single" w:sz="4" w:space="0" w:color="auto"/>
              <w:right w:val="single" w:sz="4" w:space="0" w:color="auto"/>
            </w:tcBorders>
            <w:shd w:val="clear" w:color="auto" w:fill="auto"/>
            <w:vAlign w:val="center"/>
            <w:hideMark/>
          </w:tcPr>
          <w:p w14:paraId="6C795C57" w14:textId="77777777" w:rsidR="001405EF" w:rsidRDefault="001405EF">
            <w:pPr>
              <w:ind w:firstLineChars="100" w:firstLine="240"/>
              <w:rPr>
                <w:color w:val="000000"/>
              </w:rPr>
            </w:pPr>
            <w:r>
              <w:rPr>
                <w:color w:val="000000"/>
              </w:rPr>
              <w:t>27.01</w:t>
            </w:r>
          </w:p>
        </w:tc>
      </w:tr>
      <w:tr w:rsidR="001405EF" w14:paraId="204B3B5A"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38A53DF3" w14:textId="77777777" w:rsidR="001405EF" w:rsidRDefault="001405EF">
            <w:pPr>
              <w:ind w:firstLineChars="100" w:firstLine="240"/>
              <w:rPr>
                <w:color w:val="000000"/>
              </w:rPr>
            </w:pPr>
            <w:r>
              <w:rPr>
                <w:color w:val="000000"/>
              </w:rPr>
              <w:t>Mean Lactate</w:t>
            </w:r>
          </w:p>
        </w:tc>
        <w:tc>
          <w:tcPr>
            <w:tcW w:w="1547" w:type="dxa"/>
            <w:tcBorders>
              <w:top w:val="nil"/>
              <w:left w:val="nil"/>
              <w:bottom w:val="single" w:sz="4" w:space="0" w:color="auto"/>
              <w:right w:val="single" w:sz="4" w:space="0" w:color="auto"/>
            </w:tcBorders>
            <w:shd w:val="clear" w:color="auto" w:fill="auto"/>
            <w:vAlign w:val="center"/>
            <w:hideMark/>
          </w:tcPr>
          <w:p w14:paraId="36466E8A" w14:textId="77777777" w:rsidR="001405EF" w:rsidRDefault="001405EF">
            <w:pPr>
              <w:ind w:firstLineChars="100" w:firstLine="240"/>
              <w:rPr>
                <w:color w:val="000000"/>
              </w:rPr>
            </w:pPr>
            <w:r>
              <w:rPr>
                <w:color w:val="000000"/>
              </w:rPr>
              <w:t>5101</w:t>
            </w:r>
          </w:p>
        </w:tc>
        <w:tc>
          <w:tcPr>
            <w:tcW w:w="1984" w:type="dxa"/>
            <w:tcBorders>
              <w:top w:val="nil"/>
              <w:left w:val="nil"/>
              <w:bottom w:val="single" w:sz="4" w:space="0" w:color="auto"/>
              <w:right w:val="single" w:sz="4" w:space="0" w:color="auto"/>
            </w:tcBorders>
            <w:shd w:val="clear" w:color="auto" w:fill="auto"/>
            <w:vAlign w:val="center"/>
            <w:hideMark/>
          </w:tcPr>
          <w:p w14:paraId="470B871D" w14:textId="77777777" w:rsidR="001405EF" w:rsidRDefault="001405EF">
            <w:pPr>
              <w:ind w:firstLineChars="100" w:firstLine="240"/>
              <w:rPr>
                <w:color w:val="000000"/>
              </w:rPr>
            </w:pPr>
            <w:r>
              <w:rPr>
                <w:color w:val="000000"/>
              </w:rPr>
              <w:t>27.01</w:t>
            </w:r>
          </w:p>
        </w:tc>
      </w:tr>
      <w:tr w:rsidR="001405EF" w14:paraId="6C7C5E92"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0130C10B" w14:textId="77777777" w:rsidR="001405EF" w:rsidRDefault="001405EF">
            <w:pPr>
              <w:ind w:firstLineChars="100" w:firstLine="240"/>
              <w:rPr>
                <w:color w:val="000000"/>
              </w:rPr>
            </w:pPr>
            <w:r>
              <w:rPr>
                <w:color w:val="000000"/>
              </w:rPr>
              <w:t>Max pH</w:t>
            </w:r>
          </w:p>
        </w:tc>
        <w:tc>
          <w:tcPr>
            <w:tcW w:w="1547" w:type="dxa"/>
            <w:tcBorders>
              <w:top w:val="nil"/>
              <w:left w:val="nil"/>
              <w:bottom w:val="single" w:sz="4" w:space="0" w:color="auto"/>
              <w:right w:val="single" w:sz="4" w:space="0" w:color="auto"/>
            </w:tcBorders>
            <w:shd w:val="clear" w:color="auto" w:fill="auto"/>
            <w:vAlign w:val="center"/>
            <w:hideMark/>
          </w:tcPr>
          <w:p w14:paraId="466A7233" w14:textId="77777777" w:rsidR="001405EF" w:rsidRDefault="001405EF">
            <w:pPr>
              <w:ind w:firstLineChars="100" w:firstLine="240"/>
              <w:rPr>
                <w:color w:val="000000"/>
              </w:rPr>
            </w:pPr>
            <w:r>
              <w:rPr>
                <w:color w:val="000000"/>
              </w:rPr>
              <w:t>1173</w:t>
            </w:r>
          </w:p>
        </w:tc>
        <w:tc>
          <w:tcPr>
            <w:tcW w:w="1984" w:type="dxa"/>
            <w:tcBorders>
              <w:top w:val="nil"/>
              <w:left w:val="nil"/>
              <w:bottom w:val="single" w:sz="4" w:space="0" w:color="auto"/>
              <w:right w:val="single" w:sz="4" w:space="0" w:color="auto"/>
            </w:tcBorders>
            <w:shd w:val="clear" w:color="auto" w:fill="auto"/>
            <w:vAlign w:val="center"/>
            <w:hideMark/>
          </w:tcPr>
          <w:p w14:paraId="7CABF900" w14:textId="77777777" w:rsidR="001405EF" w:rsidRDefault="001405EF">
            <w:pPr>
              <w:ind w:firstLineChars="100" w:firstLine="240"/>
              <w:rPr>
                <w:color w:val="000000"/>
              </w:rPr>
            </w:pPr>
            <w:r>
              <w:rPr>
                <w:color w:val="000000"/>
              </w:rPr>
              <w:t>6.21</w:t>
            </w:r>
          </w:p>
        </w:tc>
      </w:tr>
      <w:tr w:rsidR="001405EF" w14:paraId="056F72AF"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7A4504B1" w14:textId="77777777" w:rsidR="001405EF" w:rsidRDefault="001405EF">
            <w:pPr>
              <w:ind w:firstLineChars="100" w:firstLine="240"/>
              <w:rPr>
                <w:color w:val="000000"/>
              </w:rPr>
            </w:pPr>
            <w:r>
              <w:rPr>
                <w:color w:val="000000"/>
              </w:rPr>
              <w:t>Min pH</w:t>
            </w:r>
          </w:p>
        </w:tc>
        <w:tc>
          <w:tcPr>
            <w:tcW w:w="1547" w:type="dxa"/>
            <w:tcBorders>
              <w:top w:val="nil"/>
              <w:left w:val="nil"/>
              <w:bottom w:val="single" w:sz="4" w:space="0" w:color="auto"/>
              <w:right w:val="single" w:sz="4" w:space="0" w:color="auto"/>
            </w:tcBorders>
            <w:shd w:val="clear" w:color="auto" w:fill="auto"/>
            <w:vAlign w:val="center"/>
            <w:hideMark/>
          </w:tcPr>
          <w:p w14:paraId="44D1EBAB" w14:textId="77777777" w:rsidR="001405EF" w:rsidRDefault="001405EF">
            <w:pPr>
              <w:ind w:firstLineChars="100" w:firstLine="240"/>
              <w:rPr>
                <w:color w:val="000000"/>
              </w:rPr>
            </w:pPr>
            <w:r>
              <w:rPr>
                <w:color w:val="000000"/>
              </w:rPr>
              <w:t>1173</w:t>
            </w:r>
          </w:p>
        </w:tc>
        <w:tc>
          <w:tcPr>
            <w:tcW w:w="1984" w:type="dxa"/>
            <w:tcBorders>
              <w:top w:val="nil"/>
              <w:left w:val="nil"/>
              <w:bottom w:val="single" w:sz="4" w:space="0" w:color="auto"/>
              <w:right w:val="single" w:sz="4" w:space="0" w:color="auto"/>
            </w:tcBorders>
            <w:shd w:val="clear" w:color="auto" w:fill="auto"/>
            <w:vAlign w:val="center"/>
            <w:hideMark/>
          </w:tcPr>
          <w:p w14:paraId="444AD237" w14:textId="77777777" w:rsidR="001405EF" w:rsidRDefault="001405EF">
            <w:pPr>
              <w:ind w:firstLineChars="100" w:firstLine="240"/>
              <w:rPr>
                <w:color w:val="000000"/>
              </w:rPr>
            </w:pPr>
            <w:r>
              <w:rPr>
                <w:color w:val="000000"/>
              </w:rPr>
              <w:t>6.21</w:t>
            </w:r>
          </w:p>
        </w:tc>
      </w:tr>
      <w:tr w:rsidR="001405EF" w14:paraId="073BF32C"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1F8F49DD" w14:textId="77777777" w:rsidR="001405EF" w:rsidRDefault="001405EF">
            <w:pPr>
              <w:ind w:firstLineChars="100" w:firstLine="240"/>
              <w:rPr>
                <w:color w:val="000000"/>
              </w:rPr>
            </w:pPr>
            <w:r>
              <w:rPr>
                <w:color w:val="000000"/>
              </w:rPr>
              <w:t>Mean pH</w:t>
            </w:r>
          </w:p>
        </w:tc>
        <w:tc>
          <w:tcPr>
            <w:tcW w:w="1547" w:type="dxa"/>
            <w:tcBorders>
              <w:top w:val="nil"/>
              <w:left w:val="nil"/>
              <w:bottom w:val="single" w:sz="4" w:space="0" w:color="auto"/>
              <w:right w:val="single" w:sz="4" w:space="0" w:color="auto"/>
            </w:tcBorders>
            <w:shd w:val="clear" w:color="auto" w:fill="auto"/>
            <w:vAlign w:val="center"/>
            <w:hideMark/>
          </w:tcPr>
          <w:p w14:paraId="57117628" w14:textId="77777777" w:rsidR="001405EF" w:rsidRDefault="001405EF">
            <w:pPr>
              <w:ind w:firstLineChars="100" w:firstLine="240"/>
              <w:rPr>
                <w:color w:val="000000"/>
              </w:rPr>
            </w:pPr>
            <w:r>
              <w:rPr>
                <w:color w:val="000000"/>
              </w:rPr>
              <w:t>1173</w:t>
            </w:r>
          </w:p>
        </w:tc>
        <w:tc>
          <w:tcPr>
            <w:tcW w:w="1984" w:type="dxa"/>
            <w:tcBorders>
              <w:top w:val="nil"/>
              <w:left w:val="nil"/>
              <w:bottom w:val="single" w:sz="4" w:space="0" w:color="auto"/>
              <w:right w:val="single" w:sz="4" w:space="0" w:color="auto"/>
            </w:tcBorders>
            <w:shd w:val="clear" w:color="auto" w:fill="auto"/>
            <w:vAlign w:val="center"/>
            <w:hideMark/>
          </w:tcPr>
          <w:p w14:paraId="53EEB253" w14:textId="77777777" w:rsidR="001405EF" w:rsidRDefault="001405EF">
            <w:pPr>
              <w:ind w:firstLineChars="100" w:firstLine="240"/>
              <w:rPr>
                <w:color w:val="000000"/>
              </w:rPr>
            </w:pPr>
            <w:r>
              <w:rPr>
                <w:color w:val="000000"/>
              </w:rPr>
              <w:t>6.21</w:t>
            </w:r>
          </w:p>
        </w:tc>
      </w:tr>
      <w:tr w:rsidR="001405EF" w14:paraId="2D487202"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21EC8A5F" w14:textId="77777777" w:rsidR="001405EF" w:rsidRDefault="001405EF">
            <w:pPr>
              <w:ind w:firstLineChars="100" w:firstLine="240"/>
              <w:rPr>
                <w:color w:val="000000"/>
              </w:rPr>
            </w:pPr>
            <w:r>
              <w:rPr>
                <w:color w:val="000000"/>
              </w:rPr>
              <w:t>Max Glucose</w:t>
            </w:r>
          </w:p>
        </w:tc>
        <w:tc>
          <w:tcPr>
            <w:tcW w:w="1547" w:type="dxa"/>
            <w:tcBorders>
              <w:top w:val="nil"/>
              <w:left w:val="nil"/>
              <w:bottom w:val="single" w:sz="4" w:space="0" w:color="auto"/>
              <w:right w:val="single" w:sz="4" w:space="0" w:color="auto"/>
            </w:tcBorders>
            <w:shd w:val="clear" w:color="auto" w:fill="auto"/>
            <w:vAlign w:val="center"/>
            <w:hideMark/>
          </w:tcPr>
          <w:p w14:paraId="0A851883" w14:textId="77777777" w:rsidR="001405EF" w:rsidRDefault="001405EF">
            <w:pPr>
              <w:ind w:firstLineChars="100" w:firstLine="240"/>
              <w:rPr>
                <w:color w:val="000000"/>
              </w:rPr>
            </w:pPr>
            <w:r>
              <w:rPr>
                <w:color w:val="000000"/>
              </w:rPr>
              <w:t>75</w:t>
            </w:r>
          </w:p>
        </w:tc>
        <w:tc>
          <w:tcPr>
            <w:tcW w:w="1984" w:type="dxa"/>
            <w:tcBorders>
              <w:top w:val="nil"/>
              <w:left w:val="nil"/>
              <w:bottom w:val="single" w:sz="4" w:space="0" w:color="auto"/>
              <w:right w:val="single" w:sz="4" w:space="0" w:color="auto"/>
            </w:tcBorders>
            <w:shd w:val="clear" w:color="auto" w:fill="auto"/>
            <w:vAlign w:val="center"/>
            <w:hideMark/>
          </w:tcPr>
          <w:p w14:paraId="2F09FD55" w14:textId="77777777" w:rsidR="001405EF" w:rsidRDefault="001405EF">
            <w:pPr>
              <w:ind w:firstLineChars="100" w:firstLine="240"/>
              <w:rPr>
                <w:color w:val="000000"/>
              </w:rPr>
            </w:pPr>
            <w:r>
              <w:rPr>
                <w:color w:val="000000"/>
              </w:rPr>
              <w:t>0.40</w:t>
            </w:r>
          </w:p>
        </w:tc>
      </w:tr>
      <w:tr w:rsidR="001405EF" w14:paraId="19EDA778"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4F4A7F2E" w14:textId="77777777" w:rsidR="001405EF" w:rsidRDefault="001405EF">
            <w:pPr>
              <w:ind w:firstLineChars="100" w:firstLine="240"/>
              <w:rPr>
                <w:color w:val="000000"/>
              </w:rPr>
            </w:pPr>
            <w:r>
              <w:rPr>
                <w:color w:val="000000"/>
              </w:rPr>
              <w:t>Min Glucose</w:t>
            </w:r>
          </w:p>
        </w:tc>
        <w:tc>
          <w:tcPr>
            <w:tcW w:w="1547" w:type="dxa"/>
            <w:tcBorders>
              <w:top w:val="nil"/>
              <w:left w:val="nil"/>
              <w:bottom w:val="single" w:sz="4" w:space="0" w:color="auto"/>
              <w:right w:val="single" w:sz="4" w:space="0" w:color="auto"/>
            </w:tcBorders>
            <w:shd w:val="clear" w:color="auto" w:fill="auto"/>
            <w:vAlign w:val="center"/>
            <w:hideMark/>
          </w:tcPr>
          <w:p w14:paraId="77FDFA59" w14:textId="77777777" w:rsidR="001405EF" w:rsidRDefault="001405EF">
            <w:pPr>
              <w:ind w:firstLineChars="100" w:firstLine="240"/>
              <w:rPr>
                <w:color w:val="000000"/>
              </w:rPr>
            </w:pPr>
            <w:r>
              <w:rPr>
                <w:color w:val="000000"/>
              </w:rPr>
              <w:t>75</w:t>
            </w:r>
          </w:p>
        </w:tc>
        <w:tc>
          <w:tcPr>
            <w:tcW w:w="1984" w:type="dxa"/>
            <w:tcBorders>
              <w:top w:val="nil"/>
              <w:left w:val="nil"/>
              <w:bottom w:val="single" w:sz="4" w:space="0" w:color="auto"/>
              <w:right w:val="single" w:sz="4" w:space="0" w:color="auto"/>
            </w:tcBorders>
            <w:shd w:val="clear" w:color="auto" w:fill="auto"/>
            <w:vAlign w:val="center"/>
            <w:hideMark/>
          </w:tcPr>
          <w:p w14:paraId="657A2516" w14:textId="77777777" w:rsidR="001405EF" w:rsidRDefault="001405EF">
            <w:pPr>
              <w:ind w:firstLineChars="100" w:firstLine="240"/>
              <w:rPr>
                <w:color w:val="000000"/>
              </w:rPr>
            </w:pPr>
            <w:r>
              <w:rPr>
                <w:color w:val="000000"/>
              </w:rPr>
              <w:t>0.40</w:t>
            </w:r>
          </w:p>
        </w:tc>
      </w:tr>
      <w:tr w:rsidR="001405EF" w14:paraId="5F96E982"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4D3E5E57" w14:textId="77777777" w:rsidR="001405EF" w:rsidRDefault="001405EF">
            <w:pPr>
              <w:ind w:firstLineChars="100" w:firstLine="240"/>
              <w:rPr>
                <w:color w:val="000000"/>
              </w:rPr>
            </w:pPr>
            <w:r>
              <w:rPr>
                <w:color w:val="000000"/>
              </w:rPr>
              <w:t>Mean Glucose</w:t>
            </w:r>
          </w:p>
        </w:tc>
        <w:tc>
          <w:tcPr>
            <w:tcW w:w="1547" w:type="dxa"/>
            <w:tcBorders>
              <w:top w:val="nil"/>
              <w:left w:val="nil"/>
              <w:bottom w:val="single" w:sz="4" w:space="0" w:color="auto"/>
              <w:right w:val="single" w:sz="4" w:space="0" w:color="auto"/>
            </w:tcBorders>
            <w:shd w:val="clear" w:color="auto" w:fill="auto"/>
            <w:vAlign w:val="center"/>
            <w:hideMark/>
          </w:tcPr>
          <w:p w14:paraId="6CB60ED6" w14:textId="77777777" w:rsidR="001405EF" w:rsidRDefault="001405EF">
            <w:pPr>
              <w:ind w:firstLineChars="100" w:firstLine="240"/>
              <w:rPr>
                <w:color w:val="000000"/>
              </w:rPr>
            </w:pPr>
            <w:r>
              <w:rPr>
                <w:color w:val="000000"/>
              </w:rPr>
              <w:t>75</w:t>
            </w:r>
          </w:p>
        </w:tc>
        <w:tc>
          <w:tcPr>
            <w:tcW w:w="1984" w:type="dxa"/>
            <w:tcBorders>
              <w:top w:val="nil"/>
              <w:left w:val="nil"/>
              <w:bottom w:val="single" w:sz="4" w:space="0" w:color="auto"/>
              <w:right w:val="single" w:sz="4" w:space="0" w:color="auto"/>
            </w:tcBorders>
            <w:shd w:val="clear" w:color="auto" w:fill="auto"/>
            <w:vAlign w:val="center"/>
            <w:hideMark/>
          </w:tcPr>
          <w:p w14:paraId="1F6422C7" w14:textId="77777777" w:rsidR="001405EF" w:rsidRDefault="001405EF">
            <w:pPr>
              <w:ind w:firstLineChars="100" w:firstLine="240"/>
              <w:rPr>
                <w:color w:val="000000"/>
              </w:rPr>
            </w:pPr>
            <w:r>
              <w:rPr>
                <w:color w:val="000000"/>
              </w:rPr>
              <w:t>0.40</w:t>
            </w:r>
          </w:p>
        </w:tc>
      </w:tr>
      <w:tr w:rsidR="001405EF" w14:paraId="0F569F81"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3B89096D" w14:textId="77777777" w:rsidR="001405EF" w:rsidRDefault="001405EF">
            <w:pPr>
              <w:ind w:firstLineChars="100" w:firstLine="240"/>
              <w:rPr>
                <w:color w:val="000000"/>
              </w:rPr>
            </w:pPr>
            <w:r>
              <w:rPr>
                <w:color w:val="000000"/>
              </w:rPr>
              <w:t>Max WBC</w:t>
            </w:r>
          </w:p>
        </w:tc>
        <w:tc>
          <w:tcPr>
            <w:tcW w:w="1547" w:type="dxa"/>
            <w:tcBorders>
              <w:top w:val="nil"/>
              <w:left w:val="nil"/>
              <w:bottom w:val="single" w:sz="4" w:space="0" w:color="auto"/>
              <w:right w:val="single" w:sz="4" w:space="0" w:color="auto"/>
            </w:tcBorders>
            <w:shd w:val="clear" w:color="auto" w:fill="auto"/>
            <w:vAlign w:val="center"/>
            <w:hideMark/>
          </w:tcPr>
          <w:p w14:paraId="133B7557" w14:textId="77777777" w:rsidR="001405EF" w:rsidRDefault="001405EF">
            <w:pPr>
              <w:ind w:firstLineChars="100" w:firstLine="240"/>
              <w:rPr>
                <w:color w:val="000000"/>
              </w:rPr>
            </w:pPr>
            <w:r>
              <w:rPr>
                <w:color w:val="000000"/>
              </w:rPr>
              <w:t>229</w:t>
            </w:r>
          </w:p>
        </w:tc>
        <w:tc>
          <w:tcPr>
            <w:tcW w:w="1984" w:type="dxa"/>
            <w:tcBorders>
              <w:top w:val="nil"/>
              <w:left w:val="nil"/>
              <w:bottom w:val="single" w:sz="4" w:space="0" w:color="auto"/>
              <w:right w:val="single" w:sz="4" w:space="0" w:color="auto"/>
            </w:tcBorders>
            <w:shd w:val="clear" w:color="auto" w:fill="auto"/>
            <w:vAlign w:val="center"/>
            <w:hideMark/>
          </w:tcPr>
          <w:p w14:paraId="6B113CCE" w14:textId="77777777" w:rsidR="001405EF" w:rsidRDefault="001405EF">
            <w:pPr>
              <w:ind w:firstLineChars="100" w:firstLine="240"/>
              <w:rPr>
                <w:color w:val="000000"/>
              </w:rPr>
            </w:pPr>
            <w:r>
              <w:rPr>
                <w:color w:val="000000"/>
              </w:rPr>
              <w:t>1.21</w:t>
            </w:r>
          </w:p>
        </w:tc>
      </w:tr>
      <w:tr w:rsidR="001405EF" w14:paraId="61B1B93D"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0931C44D" w14:textId="77777777" w:rsidR="001405EF" w:rsidRDefault="001405EF">
            <w:pPr>
              <w:ind w:firstLineChars="100" w:firstLine="240"/>
              <w:rPr>
                <w:color w:val="000000"/>
              </w:rPr>
            </w:pPr>
            <w:r>
              <w:rPr>
                <w:color w:val="000000"/>
              </w:rPr>
              <w:t>Min WBC</w:t>
            </w:r>
          </w:p>
        </w:tc>
        <w:tc>
          <w:tcPr>
            <w:tcW w:w="1547" w:type="dxa"/>
            <w:tcBorders>
              <w:top w:val="nil"/>
              <w:left w:val="nil"/>
              <w:bottom w:val="single" w:sz="4" w:space="0" w:color="auto"/>
              <w:right w:val="single" w:sz="4" w:space="0" w:color="auto"/>
            </w:tcBorders>
            <w:shd w:val="clear" w:color="auto" w:fill="auto"/>
            <w:vAlign w:val="center"/>
            <w:hideMark/>
          </w:tcPr>
          <w:p w14:paraId="5544666F" w14:textId="77777777" w:rsidR="001405EF" w:rsidRDefault="001405EF">
            <w:pPr>
              <w:ind w:firstLineChars="100" w:firstLine="240"/>
              <w:rPr>
                <w:color w:val="000000"/>
              </w:rPr>
            </w:pPr>
            <w:r>
              <w:rPr>
                <w:color w:val="000000"/>
              </w:rPr>
              <w:t>229</w:t>
            </w:r>
          </w:p>
        </w:tc>
        <w:tc>
          <w:tcPr>
            <w:tcW w:w="1984" w:type="dxa"/>
            <w:tcBorders>
              <w:top w:val="nil"/>
              <w:left w:val="nil"/>
              <w:bottom w:val="single" w:sz="4" w:space="0" w:color="auto"/>
              <w:right w:val="single" w:sz="4" w:space="0" w:color="auto"/>
            </w:tcBorders>
            <w:shd w:val="clear" w:color="auto" w:fill="auto"/>
            <w:vAlign w:val="center"/>
            <w:hideMark/>
          </w:tcPr>
          <w:p w14:paraId="3C1A8D76" w14:textId="77777777" w:rsidR="001405EF" w:rsidRDefault="001405EF">
            <w:pPr>
              <w:ind w:firstLineChars="100" w:firstLine="240"/>
              <w:rPr>
                <w:color w:val="000000"/>
              </w:rPr>
            </w:pPr>
            <w:r>
              <w:rPr>
                <w:color w:val="000000"/>
              </w:rPr>
              <w:t>1.21</w:t>
            </w:r>
          </w:p>
        </w:tc>
      </w:tr>
      <w:tr w:rsidR="001405EF" w14:paraId="038435C6"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7A1C3D09" w14:textId="77777777" w:rsidR="001405EF" w:rsidRDefault="001405EF">
            <w:pPr>
              <w:ind w:firstLineChars="100" w:firstLine="240"/>
              <w:rPr>
                <w:color w:val="000000"/>
              </w:rPr>
            </w:pPr>
            <w:r>
              <w:rPr>
                <w:color w:val="000000"/>
              </w:rPr>
              <w:t>Mean WBC</w:t>
            </w:r>
          </w:p>
        </w:tc>
        <w:tc>
          <w:tcPr>
            <w:tcW w:w="1547" w:type="dxa"/>
            <w:tcBorders>
              <w:top w:val="nil"/>
              <w:left w:val="nil"/>
              <w:bottom w:val="single" w:sz="4" w:space="0" w:color="auto"/>
              <w:right w:val="single" w:sz="4" w:space="0" w:color="auto"/>
            </w:tcBorders>
            <w:shd w:val="clear" w:color="auto" w:fill="auto"/>
            <w:vAlign w:val="center"/>
            <w:hideMark/>
          </w:tcPr>
          <w:p w14:paraId="285E8758" w14:textId="77777777" w:rsidR="001405EF" w:rsidRDefault="001405EF">
            <w:pPr>
              <w:ind w:firstLineChars="100" w:firstLine="240"/>
              <w:rPr>
                <w:color w:val="000000"/>
              </w:rPr>
            </w:pPr>
            <w:r>
              <w:rPr>
                <w:color w:val="000000"/>
              </w:rPr>
              <w:t>229</w:t>
            </w:r>
          </w:p>
        </w:tc>
        <w:tc>
          <w:tcPr>
            <w:tcW w:w="1984" w:type="dxa"/>
            <w:tcBorders>
              <w:top w:val="nil"/>
              <w:left w:val="nil"/>
              <w:bottom w:val="single" w:sz="4" w:space="0" w:color="auto"/>
              <w:right w:val="single" w:sz="4" w:space="0" w:color="auto"/>
            </w:tcBorders>
            <w:shd w:val="clear" w:color="auto" w:fill="auto"/>
            <w:vAlign w:val="center"/>
            <w:hideMark/>
          </w:tcPr>
          <w:p w14:paraId="4D7B0539" w14:textId="77777777" w:rsidR="001405EF" w:rsidRDefault="001405EF">
            <w:pPr>
              <w:ind w:firstLineChars="100" w:firstLine="240"/>
              <w:rPr>
                <w:color w:val="000000"/>
              </w:rPr>
            </w:pPr>
            <w:r>
              <w:rPr>
                <w:color w:val="000000"/>
              </w:rPr>
              <w:t>1.21</w:t>
            </w:r>
          </w:p>
        </w:tc>
      </w:tr>
      <w:tr w:rsidR="001405EF" w14:paraId="5C31F71A"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020FAD26" w14:textId="77777777" w:rsidR="001405EF" w:rsidRDefault="001405EF">
            <w:pPr>
              <w:ind w:firstLineChars="100" w:firstLine="240"/>
              <w:rPr>
                <w:color w:val="000000"/>
              </w:rPr>
            </w:pPr>
            <w:r>
              <w:rPr>
                <w:color w:val="000000"/>
              </w:rPr>
              <w:t>Max BUN</w:t>
            </w:r>
          </w:p>
        </w:tc>
        <w:tc>
          <w:tcPr>
            <w:tcW w:w="1547" w:type="dxa"/>
            <w:tcBorders>
              <w:top w:val="nil"/>
              <w:left w:val="nil"/>
              <w:bottom w:val="single" w:sz="4" w:space="0" w:color="auto"/>
              <w:right w:val="single" w:sz="4" w:space="0" w:color="auto"/>
            </w:tcBorders>
            <w:shd w:val="clear" w:color="auto" w:fill="auto"/>
            <w:vAlign w:val="center"/>
            <w:hideMark/>
          </w:tcPr>
          <w:p w14:paraId="2E723178" w14:textId="77777777" w:rsidR="001405EF" w:rsidRDefault="001405EF">
            <w:pPr>
              <w:ind w:firstLineChars="100" w:firstLine="240"/>
              <w:rPr>
                <w:color w:val="000000"/>
              </w:rPr>
            </w:pPr>
            <w:r>
              <w:rPr>
                <w:color w:val="000000"/>
              </w:rPr>
              <w:t>95</w:t>
            </w:r>
          </w:p>
        </w:tc>
        <w:tc>
          <w:tcPr>
            <w:tcW w:w="1984" w:type="dxa"/>
            <w:tcBorders>
              <w:top w:val="nil"/>
              <w:left w:val="nil"/>
              <w:bottom w:val="single" w:sz="4" w:space="0" w:color="auto"/>
              <w:right w:val="single" w:sz="4" w:space="0" w:color="auto"/>
            </w:tcBorders>
            <w:shd w:val="clear" w:color="auto" w:fill="auto"/>
            <w:vAlign w:val="center"/>
            <w:hideMark/>
          </w:tcPr>
          <w:p w14:paraId="6DE097F1" w14:textId="77777777" w:rsidR="001405EF" w:rsidRDefault="001405EF">
            <w:pPr>
              <w:ind w:firstLineChars="100" w:firstLine="240"/>
              <w:rPr>
                <w:color w:val="000000"/>
              </w:rPr>
            </w:pPr>
            <w:r>
              <w:rPr>
                <w:color w:val="000000"/>
              </w:rPr>
              <w:t>0.50</w:t>
            </w:r>
          </w:p>
        </w:tc>
      </w:tr>
      <w:tr w:rsidR="001405EF" w14:paraId="024FD95B"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03E198B6" w14:textId="77777777" w:rsidR="001405EF" w:rsidRDefault="001405EF">
            <w:pPr>
              <w:ind w:firstLineChars="100" w:firstLine="240"/>
              <w:rPr>
                <w:color w:val="000000"/>
              </w:rPr>
            </w:pPr>
            <w:r>
              <w:rPr>
                <w:color w:val="000000"/>
              </w:rPr>
              <w:t>Min BUN</w:t>
            </w:r>
          </w:p>
        </w:tc>
        <w:tc>
          <w:tcPr>
            <w:tcW w:w="1547" w:type="dxa"/>
            <w:tcBorders>
              <w:top w:val="nil"/>
              <w:left w:val="nil"/>
              <w:bottom w:val="single" w:sz="4" w:space="0" w:color="auto"/>
              <w:right w:val="single" w:sz="4" w:space="0" w:color="auto"/>
            </w:tcBorders>
            <w:shd w:val="clear" w:color="auto" w:fill="auto"/>
            <w:vAlign w:val="center"/>
            <w:hideMark/>
          </w:tcPr>
          <w:p w14:paraId="00AC1FB0" w14:textId="77777777" w:rsidR="001405EF" w:rsidRDefault="001405EF">
            <w:pPr>
              <w:ind w:firstLineChars="100" w:firstLine="240"/>
              <w:rPr>
                <w:color w:val="000000"/>
              </w:rPr>
            </w:pPr>
            <w:r>
              <w:rPr>
                <w:color w:val="000000"/>
              </w:rPr>
              <w:t>95</w:t>
            </w:r>
          </w:p>
        </w:tc>
        <w:tc>
          <w:tcPr>
            <w:tcW w:w="1984" w:type="dxa"/>
            <w:tcBorders>
              <w:top w:val="nil"/>
              <w:left w:val="nil"/>
              <w:bottom w:val="single" w:sz="4" w:space="0" w:color="auto"/>
              <w:right w:val="single" w:sz="4" w:space="0" w:color="auto"/>
            </w:tcBorders>
            <w:shd w:val="clear" w:color="auto" w:fill="auto"/>
            <w:vAlign w:val="center"/>
            <w:hideMark/>
          </w:tcPr>
          <w:p w14:paraId="664864CC" w14:textId="77777777" w:rsidR="001405EF" w:rsidRDefault="001405EF">
            <w:pPr>
              <w:ind w:firstLineChars="100" w:firstLine="240"/>
              <w:rPr>
                <w:color w:val="000000"/>
              </w:rPr>
            </w:pPr>
            <w:r>
              <w:rPr>
                <w:color w:val="000000"/>
              </w:rPr>
              <w:t>0.50</w:t>
            </w:r>
          </w:p>
        </w:tc>
      </w:tr>
      <w:tr w:rsidR="001405EF" w14:paraId="1C96627F"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4C521E92" w14:textId="77777777" w:rsidR="001405EF" w:rsidRDefault="001405EF">
            <w:pPr>
              <w:ind w:firstLineChars="100" w:firstLine="240"/>
              <w:rPr>
                <w:color w:val="000000"/>
              </w:rPr>
            </w:pPr>
            <w:r>
              <w:rPr>
                <w:color w:val="000000"/>
              </w:rPr>
              <w:t>Mean BUN</w:t>
            </w:r>
          </w:p>
        </w:tc>
        <w:tc>
          <w:tcPr>
            <w:tcW w:w="1547" w:type="dxa"/>
            <w:tcBorders>
              <w:top w:val="nil"/>
              <w:left w:val="nil"/>
              <w:bottom w:val="single" w:sz="4" w:space="0" w:color="auto"/>
              <w:right w:val="single" w:sz="4" w:space="0" w:color="auto"/>
            </w:tcBorders>
            <w:shd w:val="clear" w:color="auto" w:fill="auto"/>
            <w:vAlign w:val="center"/>
            <w:hideMark/>
          </w:tcPr>
          <w:p w14:paraId="056BAED2" w14:textId="77777777" w:rsidR="001405EF" w:rsidRDefault="001405EF">
            <w:pPr>
              <w:ind w:firstLineChars="100" w:firstLine="240"/>
              <w:rPr>
                <w:color w:val="000000"/>
              </w:rPr>
            </w:pPr>
            <w:r>
              <w:rPr>
                <w:color w:val="000000"/>
              </w:rPr>
              <w:t>95</w:t>
            </w:r>
          </w:p>
        </w:tc>
        <w:tc>
          <w:tcPr>
            <w:tcW w:w="1984" w:type="dxa"/>
            <w:tcBorders>
              <w:top w:val="nil"/>
              <w:left w:val="nil"/>
              <w:bottom w:val="single" w:sz="4" w:space="0" w:color="auto"/>
              <w:right w:val="single" w:sz="4" w:space="0" w:color="auto"/>
            </w:tcBorders>
            <w:shd w:val="clear" w:color="auto" w:fill="auto"/>
            <w:vAlign w:val="center"/>
            <w:hideMark/>
          </w:tcPr>
          <w:p w14:paraId="0F1E685D" w14:textId="77777777" w:rsidR="001405EF" w:rsidRDefault="001405EF">
            <w:pPr>
              <w:ind w:firstLineChars="100" w:firstLine="240"/>
              <w:rPr>
                <w:color w:val="000000"/>
              </w:rPr>
            </w:pPr>
            <w:r>
              <w:rPr>
                <w:color w:val="000000"/>
              </w:rPr>
              <w:t>0.50</w:t>
            </w:r>
          </w:p>
        </w:tc>
      </w:tr>
      <w:tr w:rsidR="001405EF" w14:paraId="46A76739"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504D6A24" w14:textId="77777777" w:rsidR="001405EF" w:rsidRDefault="001405EF">
            <w:pPr>
              <w:ind w:firstLineChars="100" w:firstLine="240"/>
              <w:rPr>
                <w:color w:val="000000"/>
              </w:rPr>
            </w:pPr>
            <w:r>
              <w:rPr>
                <w:color w:val="000000"/>
              </w:rPr>
              <w:t>Max Creatinine</w:t>
            </w:r>
          </w:p>
        </w:tc>
        <w:tc>
          <w:tcPr>
            <w:tcW w:w="1547" w:type="dxa"/>
            <w:tcBorders>
              <w:top w:val="nil"/>
              <w:left w:val="nil"/>
              <w:bottom w:val="single" w:sz="4" w:space="0" w:color="auto"/>
              <w:right w:val="single" w:sz="4" w:space="0" w:color="auto"/>
            </w:tcBorders>
            <w:shd w:val="clear" w:color="auto" w:fill="auto"/>
            <w:vAlign w:val="center"/>
            <w:hideMark/>
          </w:tcPr>
          <w:p w14:paraId="44EDD646" w14:textId="77777777" w:rsidR="001405EF" w:rsidRDefault="001405EF">
            <w:pPr>
              <w:ind w:firstLineChars="100" w:firstLine="240"/>
              <w:rPr>
                <w:color w:val="000000"/>
              </w:rPr>
            </w:pPr>
            <w:r>
              <w:rPr>
                <w:color w:val="000000"/>
              </w:rPr>
              <w:t>95</w:t>
            </w:r>
          </w:p>
        </w:tc>
        <w:tc>
          <w:tcPr>
            <w:tcW w:w="1984" w:type="dxa"/>
            <w:tcBorders>
              <w:top w:val="nil"/>
              <w:left w:val="nil"/>
              <w:bottom w:val="single" w:sz="4" w:space="0" w:color="auto"/>
              <w:right w:val="single" w:sz="4" w:space="0" w:color="auto"/>
            </w:tcBorders>
            <w:shd w:val="clear" w:color="auto" w:fill="auto"/>
            <w:vAlign w:val="center"/>
            <w:hideMark/>
          </w:tcPr>
          <w:p w14:paraId="7342042F" w14:textId="77777777" w:rsidR="001405EF" w:rsidRDefault="001405EF">
            <w:pPr>
              <w:ind w:firstLineChars="100" w:firstLine="240"/>
              <w:rPr>
                <w:color w:val="000000"/>
              </w:rPr>
            </w:pPr>
            <w:r>
              <w:rPr>
                <w:color w:val="000000"/>
              </w:rPr>
              <w:t>0.50</w:t>
            </w:r>
          </w:p>
        </w:tc>
      </w:tr>
      <w:tr w:rsidR="001405EF" w14:paraId="17FABB38"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1F2FE1FB" w14:textId="77777777" w:rsidR="001405EF" w:rsidRDefault="001405EF">
            <w:pPr>
              <w:ind w:firstLineChars="100" w:firstLine="240"/>
              <w:rPr>
                <w:color w:val="000000"/>
              </w:rPr>
            </w:pPr>
            <w:r>
              <w:rPr>
                <w:color w:val="000000"/>
              </w:rPr>
              <w:t>Min Creatinine</w:t>
            </w:r>
          </w:p>
        </w:tc>
        <w:tc>
          <w:tcPr>
            <w:tcW w:w="1547" w:type="dxa"/>
            <w:tcBorders>
              <w:top w:val="nil"/>
              <w:left w:val="nil"/>
              <w:bottom w:val="single" w:sz="4" w:space="0" w:color="auto"/>
              <w:right w:val="single" w:sz="4" w:space="0" w:color="auto"/>
            </w:tcBorders>
            <w:shd w:val="clear" w:color="auto" w:fill="auto"/>
            <w:vAlign w:val="center"/>
            <w:hideMark/>
          </w:tcPr>
          <w:p w14:paraId="0AFD1FB8" w14:textId="77777777" w:rsidR="001405EF" w:rsidRDefault="001405EF">
            <w:pPr>
              <w:ind w:firstLineChars="100" w:firstLine="240"/>
              <w:rPr>
                <w:color w:val="000000"/>
              </w:rPr>
            </w:pPr>
            <w:r>
              <w:rPr>
                <w:color w:val="000000"/>
              </w:rPr>
              <w:t>95</w:t>
            </w:r>
          </w:p>
        </w:tc>
        <w:tc>
          <w:tcPr>
            <w:tcW w:w="1984" w:type="dxa"/>
            <w:tcBorders>
              <w:top w:val="nil"/>
              <w:left w:val="nil"/>
              <w:bottom w:val="single" w:sz="4" w:space="0" w:color="auto"/>
              <w:right w:val="single" w:sz="4" w:space="0" w:color="auto"/>
            </w:tcBorders>
            <w:shd w:val="clear" w:color="auto" w:fill="auto"/>
            <w:vAlign w:val="center"/>
            <w:hideMark/>
          </w:tcPr>
          <w:p w14:paraId="2BB69EE7" w14:textId="77777777" w:rsidR="001405EF" w:rsidRDefault="001405EF">
            <w:pPr>
              <w:ind w:firstLineChars="100" w:firstLine="240"/>
              <w:rPr>
                <w:color w:val="000000"/>
              </w:rPr>
            </w:pPr>
            <w:r>
              <w:rPr>
                <w:color w:val="000000"/>
              </w:rPr>
              <w:t>0.50</w:t>
            </w:r>
          </w:p>
        </w:tc>
      </w:tr>
      <w:tr w:rsidR="001405EF" w14:paraId="7CF892F8"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08ED08C5" w14:textId="77777777" w:rsidR="001405EF" w:rsidRDefault="001405EF">
            <w:pPr>
              <w:ind w:firstLineChars="100" w:firstLine="240"/>
              <w:rPr>
                <w:color w:val="000000"/>
              </w:rPr>
            </w:pPr>
            <w:r>
              <w:rPr>
                <w:color w:val="000000"/>
              </w:rPr>
              <w:t>Mean Creatinine</w:t>
            </w:r>
          </w:p>
        </w:tc>
        <w:tc>
          <w:tcPr>
            <w:tcW w:w="1547" w:type="dxa"/>
            <w:tcBorders>
              <w:top w:val="nil"/>
              <w:left w:val="nil"/>
              <w:bottom w:val="single" w:sz="4" w:space="0" w:color="auto"/>
              <w:right w:val="single" w:sz="4" w:space="0" w:color="auto"/>
            </w:tcBorders>
            <w:shd w:val="clear" w:color="auto" w:fill="auto"/>
            <w:vAlign w:val="center"/>
            <w:hideMark/>
          </w:tcPr>
          <w:p w14:paraId="0876349A" w14:textId="77777777" w:rsidR="001405EF" w:rsidRDefault="001405EF">
            <w:pPr>
              <w:ind w:firstLineChars="100" w:firstLine="240"/>
              <w:rPr>
                <w:color w:val="000000"/>
              </w:rPr>
            </w:pPr>
            <w:r>
              <w:rPr>
                <w:color w:val="000000"/>
              </w:rPr>
              <w:t>95</w:t>
            </w:r>
          </w:p>
        </w:tc>
        <w:tc>
          <w:tcPr>
            <w:tcW w:w="1984" w:type="dxa"/>
            <w:tcBorders>
              <w:top w:val="nil"/>
              <w:left w:val="nil"/>
              <w:bottom w:val="single" w:sz="4" w:space="0" w:color="auto"/>
              <w:right w:val="single" w:sz="4" w:space="0" w:color="auto"/>
            </w:tcBorders>
            <w:shd w:val="clear" w:color="auto" w:fill="auto"/>
            <w:vAlign w:val="center"/>
            <w:hideMark/>
          </w:tcPr>
          <w:p w14:paraId="39CCB2EA" w14:textId="77777777" w:rsidR="001405EF" w:rsidRDefault="001405EF">
            <w:pPr>
              <w:ind w:firstLineChars="100" w:firstLine="240"/>
              <w:rPr>
                <w:color w:val="000000"/>
              </w:rPr>
            </w:pPr>
            <w:r>
              <w:rPr>
                <w:color w:val="000000"/>
              </w:rPr>
              <w:t>0.50</w:t>
            </w:r>
          </w:p>
        </w:tc>
      </w:tr>
      <w:tr w:rsidR="001405EF" w14:paraId="535A8486"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672B3DBC" w14:textId="77777777" w:rsidR="001405EF" w:rsidRDefault="001405EF">
            <w:pPr>
              <w:ind w:firstLineChars="100" w:firstLine="240"/>
              <w:rPr>
                <w:color w:val="000000"/>
              </w:rPr>
            </w:pPr>
            <w:r>
              <w:rPr>
                <w:color w:val="000000"/>
              </w:rPr>
              <w:t>Max Hemoglobin</w:t>
            </w:r>
          </w:p>
        </w:tc>
        <w:tc>
          <w:tcPr>
            <w:tcW w:w="1547" w:type="dxa"/>
            <w:tcBorders>
              <w:top w:val="nil"/>
              <w:left w:val="nil"/>
              <w:bottom w:val="single" w:sz="4" w:space="0" w:color="auto"/>
              <w:right w:val="single" w:sz="4" w:space="0" w:color="auto"/>
            </w:tcBorders>
            <w:shd w:val="clear" w:color="auto" w:fill="auto"/>
            <w:vAlign w:val="center"/>
            <w:hideMark/>
          </w:tcPr>
          <w:p w14:paraId="00EC4911" w14:textId="77777777" w:rsidR="001405EF" w:rsidRDefault="001405EF">
            <w:pPr>
              <w:ind w:firstLineChars="100" w:firstLine="240"/>
              <w:rPr>
                <w:color w:val="000000"/>
              </w:rPr>
            </w:pPr>
            <w:r>
              <w:rPr>
                <w:color w:val="000000"/>
              </w:rPr>
              <w:t>91</w:t>
            </w:r>
          </w:p>
        </w:tc>
        <w:tc>
          <w:tcPr>
            <w:tcW w:w="1984" w:type="dxa"/>
            <w:tcBorders>
              <w:top w:val="nil"/>
              <w:left w:val="nil"/>
              <w:bottom w:val="single" w:sz="4" w:space="0" w:color="auto"/>
              <w:right w:val="single" w:sz="4" w:space="0" w:color="auto"/>
            </w:tcBorders>
            <w:shd w:val="clear" w:color="auto" w:fill="auto"/>
            <w:vAlign w:val="center"/>
            <w:hideMark/>
          </w:tcPr>
          <w:p w14:paraId="03BBB6A5" w14:textId="77777777" w:rsidR="001405EF" w:rsidRDefault="001405EF">
            <w:pPr>
              <w:ind w:firstLineChars="100" w:firstLine="240"/>
              <w:rPr>
                <w:color w:val="000000"/>
              </w:rPr>
            </w:pPr>
            <w:r>
              <w:rPr>
                <w:color w:val="000000"/>
              </w:rPr>
              <w:t>0.48</w:t>
            </w:r>
          </w:p>
        </w:tc>
      </w:tr>
      <w:tr w:rsidR="001405EF" w14:paraId="55D0142D"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529AF0F1" w14:textId="77777777" w:rsidR="001405EF" w:rsidRDefault="001405EF">
            <w:pPr>
              <w:ind w:firstLineChars="100" w:firstLine="240"/>
              <w:rPr>
                <w:color w:val="000000"/>
              </w:rPr>
            </w:pPr>
            <w:r>
              <w:rPr>
                <w:color w:val="000000"/>
              </w:rPr>
              <w:lastRenderedPageBreak/>
              <w:t>Min Hemoglobin</w:t>
            </w:r>
          </w:p>
        </w:tc>
        <w:tc>
          <w:tcPr>
            <w:tcW w:w="1547" w:type="dxa"/>
            <w:tcBorders>
              <w:top w:val="nil"/>
              <w:left w:val="nil"/>
              <w:bottom w:val="single" w:sz="4" w:space="0" w:color="auto"/>
              <w:right w:val="single" w:sz="4" w:space="0" w:color="auto"/>
            </w:tcBorders>
            <w:shd w:val="clear" w:color="auto" w:fill="auto"/>
            <w:vAlign w:val="center"/>
            <w:hideMark/>
          </w:tcPr>
          <w:p w14:paraId="1D1A3122" w14:textId="77777777" w:rsidR="001405EF" w:rsidRDefault="001405EF">
            <w:pPr>
              <w:ind w:firstLineChars="100" w:firstLine="240"/>
              <w:rPr>
                <w:color w:val="000000"/>
              </w:rPr>
            </w:pPr>
            <w:r>
              <w:rPr>
                <w:color w:val="000000"/>
              </w:rPr>
              <w:t>91</w:t>
            </w:r>
          </w:p>
        </w:tc>
        <w:tc>
          <w:tcPr>
            <w:tcW w:w="1984" w:type="dxa"/>
            <w:tcBorders>
              <w:top w:val="nil"/>
              <w:left w:val="nil"/>
              <w:bottom w:val="single" w:sz="4" w:space="0" w:color="auto"/>
              <w:right w:val="single" w:sz="4" w:space="0" w:color="auto"/>
            </w:tcBorders>
            <w:shd w:val="clear" w:color="auto" w:fill="auto"/>
            <w:vAlign w:val="center"/>
            <w:hideMark/>
          </w:tcPr>
          <w:p w14:paraId="10DBA831" w14:textId="77777777" w:rsidR="001405EF" w:rsidRDefault="001405EF">
            <w:pPr>
              <w:ind w:firstLineChars="100" w:firstLine="240"/>
              <w:rPr>
                <w:color w:val="000000"/>
              </w:rPr>
            </w:pPr>
            <w:r>
              <w:rPr>
                <w:color w:val="000000"/>
              </w:rPr>
              <w:t>0.48</w:t>
            </w:r>
          </w:p>
        </w:tc>
      </w:tr>
      <w:tr w:rsidR="001405EF" w14:paraId="6ADFB517"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2AA2DAEA" w14:textId="77777777" w:rsidR="001405EF" w:rsidRDefault="001405EF">
            <w:pPr>
              <w:ind w:firstLineChars="100" w:firstLine="240"/>
              <w:rPr>
                <w:color w:val="000000"/>
              </w:rPr>
            </w:pPr>
            <w:r>
              <w:rPr>
                <w:color w:val="000000"/>
              </w:rPr>
              <w:t>Mean Hemoglobin</w:t>
            </w:r>
          </w:p>
        </w:tc>
        <w:tc>
          <w:tcPr>
            <w:tcW w:w="1547" w:type="dxa"/>
            <w:tcBorders>
              <w:top w:val="nil"/>
              <w:left w:val="nil"/>
              <w:bottom w:val="single" w:sz="4" w:space="0" w:color="auto"/>
              <w:right w:val="single" w:sz="4" w:space="0" w:color="auto"/>
            </w:tcBorders>
            <w:shd w:val="clear" w:color="auto" w:fill="auto"/>
            <w:vAlign w:val="center"/>
            <w:hideMark/>
          </w:tcPr>
          <w:p w14:paraId="44B5114F" w14:textId="77777777" w:rsidR="001405EF" w:rsidRDefault="001405EF">
            <w:pPr>
              <w:ind w:firstLineChars="100" w:firstLine="240"/>
              <w:rPr>
                <w:color w:val="000000"/>
              </w:rPr>
            </w:pPr>
            <w:r>
              <w:rPr>
                <w:color w:val="000000"/>
              </w:rPr>
              <w:t>91</w:t>
            </w:r>
          </w:p>
        </w:tc>
        <w:tc>
          <w:tcPr>
            <w:tcW w:w="1984" w:type="dxa"/>
            <w:tcBorders>
              <w:top w:val="nil"/>
              <w:left w:val="nil"/>
              <w:bottom w:val="single" w:sz="4" w:space="0" w:color="auto"/>
              <w:right w:val="single" w:sz="4" w:space="0" w:color="auto"/>
            </w:tcBorders>
            <w:shd w:val="clear" w:color="auto" w:fill="auto"/>
            <w:vAlign w:val="center"/>
            <w:hideMark/>
          </w:tcPr>
          <w:p w14:paraId="7165D66B" w14:textId="77777777" w:rsidR="001405EF" w:rsidRDefault="001405EF">
            <w:pPr>
              <w:ind w:firstLineChars="100" w:firstLine="240"/>
              <w:rPr>
                <w:color w:val="000000"/>
              </w:rPr>
            </w:pPr>
            <w:r>
              <w:rPr>
                <w:color w:val="000000"/>
              </w:rPr>
              <w:t>0.48</w:t>
            </w:r>
          </w:p>
        </w:tc>
      </w:tr>
      <w:tr w:rsidR="001405EF" w14:paraId="58C74BBE" w14:textId="77777777" w:rsidTr="001405EF">
        <w:trPr>
          <w:trHeight w:val="380"/>
        </w:trPr>
        <w:tc>
          <w:tcPr>
            <w:tcW w:w="2843" w:type="dxa"/>
            <w:tcBorders>
              <w:top w:val="nil"/>
              <w:left w:val="single" w:sz="4" w:space="0" w:color="auto"/>
              <w:bottom w:val="single" w:sz="4" w:space="0" w:color="auto"/>
              <w:right w:val="single" w:sz="4" w:space="0" w:color="auto"/>
            </w:tcBorders>
            <w:shd w:val="clear" w:color="auto" w:fill="auto"/>
            <w:vAlign w:val="center"/>
            <w:hideMark/>
          </w:tcPr>
          <w:p w14:paraId="233314B0" w14:textId="77777777" w:rsidR="001405EF" w:rsidRDefault="001405EF">
            <w:pPr>
              <w:ind w:firstLineChars="100" w:firstLine="240"/>
              <w:rPr>
                <w:color w:val="000000"/>
              </w:rPr>
            </w:pPr>
            <w:r>
              <w:rPr>
                <w:color w:val="000000"/>
              </w:rPr>
              <w:t>Ventilation Duration (h)</w:t>
            </w:r>
          </w:p>
        </w:tc>
        <w:tc>
          <w:tcPr>
            <w:tcW w:w="1547" w:type="dxa"/>
            <w:tcBorders>
              <w:top w:val="nil"/>
              <w:left w:val="nil"/>
              <w:bottom w:val="single" w:sz="4" w:space="0" w:color="auto"/>
              <w:right w:val="single" w:sz="4" w:space="0" w:color="auto"/>
            </w:tcBorders>
            <w:shd w:val="clear" w:color="auto" w:fill="auto"/>
            <w:vAlign w:val="center"/>
            <w:hideMark/>
          </w:tcPr>
          <w:p w14:paraId="79AD7BFA" w14:textId="77777777" w:rsidR="001405EF" w:rsidRDefault="001405EF">
            <w:pPr>
              <w:ind w:firstLineChars="100" w:firstLine="240"/>
              <w:rPr>
                <w:color w:val="000000"/>
              </w:rPr>
            </w:pPr>
            <w:r>
              <w:rPr>
                <w:color w:val="000000"/>
              </w:rPr>
              <w:t>497</w:t>
            </w:r>
          </w:p>
        </w:tc>
        <w:tc>
          <w:tcPr>
            <w:tcW w:w="1984" w:type="dxa"/>
            <w:tcBorders>
              <w:top w:val="nil"/>
              <w:left w:val="nil"/>
              <w:bottom w:val="single" w:sz="4" w:space="0" w:color="auto"/>
              <w:right w:val="single" w:sz="4" w:space="0" w:color="auto"/>
            </w:tcBorders>
            <w:shd w:val="clear" w:color="auto" w:fill="auto"/>
            <w:vAlign w:val="center"/>
            <w:hideMark/>
          </w:tcPr>
          <w:p w14:paraId="0F7A1012" w14:textId="77777777" w:rsidR="001405EF" w:rsidRDefault="001405EF">
            <w:pPr>
              <w:ind w:firstLineChars="100" w:firstLine="240"/>
              <w:rPr>
                <w:color w:val="000000"/>
              </w:rPr>
            </w:pPr>
            <w:r>
              <w:rPr>
                <w:color w:val="000000"/>
              </w:rPr>
              <w:t>2.63</w:t>
            </w:r>
          </w:p>
        </w:tc>
      </w:tr>
    </w:tbl>
    <w:p w14:paraId="6387BE22" w14:textId="464822FE" w:rsidR="007C7027" w:rsidRDefault="007C7027" w:rsidP="005E6698"/>
    <w:p w14:paraId="1EBB39B9" w14:textId="6551984B" w:rsidR="00A25CCD" w:rsidRPr="00D135AB" w:rsidRDefault="00D135AB" w:rsidP="004351F4">
      <w:pPr>
        <w:jc w:val="both"/>
        <w:rPr>
          <w:b/>
          <w:bCs/>
        </w:rPr>
      </w:pPr>
      <w:r w:rsidRPr="00D135AB">
        <w:rPr>
          <w:b/>
          <w:bCs/>
        </w:rPr>
        <w:t>Vertical</w:t>
      </w:r>
    </w:p>
    <w:p w14:paraId="5E99D2CC" w14:textId="45A7A5AD" w:rsidR="00D135AB" w:rsidRDefault="0029771F" w:rsidP="004351F4">
      <w:pPr>
        <w:jc w:val="both"/>
      </w:pPr>
      <w:r>
        <w:t xml:space="preserve">The above table shows that </w:t>
      </w:r>
      <w:r w:rsidR="00807620">
        <w:t xml:space="preserve">Min Lactate, Max Lactate and Mean Lactate </w:t>
      </w:r>
      <w:r w:rsidR="005A467A">
        <w:t xml:space="preserve">columns </w:t>
      </w:r>
      <w:r w:rsidR="00807620">
        <w:t>are missing 27% of their data.</w:t>
      </w:r>
    </w:p>
    <w:p w14:paraId="12346224" w14:textId="77777777" w:rsidR="00D06EC2" w:rsidRDefault="00D06EC2" w:rsidP="004351F4">
      <w:pPr>
        <w:jc w:val="both"/>
      </w:pPr>
    </w:p>
    <w:p w14:paraId="74B98E21" w14:textId="07B3D715" w:rsidR="00D135AB" w:rsidRPr="00D135AB" w:rsidRDefault="00D135AB" w:rsidP="004351F4">
      <w:pPr>
        <w:jc w:val="both"/>
        <w:rPr>
          <w:b/>
          <w:bCs/>
        </w:rPr>
      </w:pPr>
      <w:r w:rsidRPr="00D135AB">
        <w:rPr>
          <w:b/>
          <w:bCs/>
        </w:rPr>
        <w:t>Horizontal</w:t>
      </w:r>
    </w:p>
    <w:p w14:paraId="209ACB6F" w14:textId="0C5599FE" w:rsidR="0029771F" w:rsidRDefault="0029771F" w:rsidP="004351F4">
      <w:pPr>
        <w:jc w:val="both"/>
      </w:pPr>
      <w:r w:rsidRPr="0029771F">
        <w:t>The following table reveals that missing values predominantly occur in the vital signs and laboratory results groups. Notably, we found that 41 patients have completely missing vital signs data, and 50 patients have entirely missing laboratory results.</w:t>
      </w:r>
      <w:r w:rsidR="00D135AB">
        <w:t xml:space="preserve"> We decided to remove </w:t>
      </w:r>
      <w:r w:rsidR="00E4246D">
        <w:t>6,084</w:t>
      </w:r>
      <w:r w:rsidR="00D135AB">
        <w:t xml:space="preserve"> rows </w:t>
      </w:r>
      <w:r w:rsidR="00E4246D">
        <w:t>which ha</w:t>
      </w:r>
      <w:r w:rsidR="00D81367">
        <w:t>ve</w:t>
      </w:r>
      <w:r w:rsidR="00D135AB">
        <w:t xml:space="preserve"> at least one missing value</w:t>
      </w:r>
      <w:r w:rsidR="00463E1D">
        <w:t xml:space="preserve"> across all features.</w:t>
      </w:r>
    </w:p>
    <w:p w14:paraId="7FF1F7C0" w14:textId="77777777" w:rsidR="00AA6F39" w:rsidRDefault="00AA6F39" w:rsidP="004351F4">
      <w:pPr>
        <w:jc w:val="both"/>
      </w:pPr>
    </w:p>
    <w:p w14:paraId="76E7ED8D" w14:textId="7C974D1E" w:rsidR="005F5B10" w:rsidRDefault="00AA6F39" w:rsidP="004351F4">
      <w:pPr>
        <w:jc w:val="both"/>
      </w:pPr>
      <w:r>
        <w:t>Additionally, w</w:t>
      </w:r>
      <w:r w:rsidR="005F5B10">
        <w:t xml:space="preserve">e found a </w:t>
      </w:r>
      <w:hyperlink r:id="rId24">
        <w:r w:rsidR="00825503" w:rsidRPr="753AFCFC">
          <w:rPr>
            <w:rStyle w:val="Hyperlink"/>
          </w:rPr>
          <w:t>literature</w:t>
        </w:r>
      </w:hyperlink>
      <w:r w:rsidR="008A3C7A">
        <w:rPr>
          <w:rStyle w:val="FootnoteReference"/>
          <w:color w:val="467886" w:themeColor="hyperlink"/>
          <w:u w:val="single"/>
        </w:rPr>
        <w:footnoteReference w:id="2"/>
      </w:r>
      <w:r w:rsidR="007C6BFC">
        <w:t xml:space="preserve"> </w:t>
      </w:r>
      <w:r w:rsidR="004668CB">
        <w:t>from the National Library of Medicine</w:t>
      </w:r>
      <w:r w:rsidR="00825503">
        <w:t xml:space="preserve"> </w:t>
      </w:r>
      <w:r w:rsidR="004668CB">
        <w:t xml:space="preserve">which </w:t>
      </w:r>
      <w:r w:rsidR="00D76075">
        <w:t>contains the information about valid ranges</w:t>
      </w:r>
      <w:ins w:id="19" w:author="Microsoft Word" w:date="2024-03-17T02:26:00Z">
        <w:r w:rsidR="00883380">
          <w:t xml:space="preserve"> </w:t>
        </w:r>
        <w:r w:rsidR="00554319">
          <w:t xml:space="preserve">for </w:t>
        </w:r>
        <w:r w:rsidR="000C3C09">
          <w:t>v</w:t>
        </w:r>
        <w:r w:rsidR="00057D21">
          <w:t>ital signs and la</w:t>
        </w:r>
        <w:r w:rsidR="00A80BF0">
          <w:t>borat</w:t>
        </w:r>
        <w:r w:rsidR="00B21B53">
          <w:t>ory results</w:t>
        </w:r>
        <w:r w:rsidR="00D76075">
          <w:t>.</w:t>
        </w:r>
      </w:ins>
      <w:r w:rsidR="00D76075">
        <w:t xml:space="preserve"> Based on this, we have removed </w:t>
      </w:r>
      <w:r w:rsidR="006B76A4">
        <w:t xml:space="preserve">additional </w:t>
      </w:r>
      <w:r w:rsidR="00D76075">
        <w:t xml:space="preserve">310 observations where at least one of </w:t>
      </w:r>
      <w:r w:rsidR="009F0FEC">
        <w:t>its values fall</w:t>
      </w:r>
      <w:r w:rsidR="49578EF2">
        <w:t>s</w:t>
      </w:r>
      <w:r w:rsidR="009F0FEC">
        <w:t xml:space="preserve"> outside of the valid range.</w:t>
      </w:r>
    </w:p>
    <w:p w14:paraId="45E019C8" w14:textId="1542AA04" w:rsidR="00955D78" w:rsidRDefault="00DA49C4" w:rsidP="00DA49C4">
      <w:pPr>
        <w:jc w:val="center"/>
      </w:pPr>
      <w:r w:rsidRPr="00DA49C4">
        <w:rPr>
          <w:noProof/>
        </w:rPr>
        <w:lastRenderedPageBreak/>
        <w:drawing>
          <wp:inline distT="0" distB="0" distL="0" distR="0" wp14:anchorId="3552C2EC" wp14:editId="32568391">
            <wp:extent cx="2556728" cy="8820150"/>
            <wp:effectExtent l="0" t="0" r="0" b="0"/>
            <wp:docPr id="10001504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0480" name="Picture 1" descr="A screenshot of a computer error&#10;&#10;Description automatically generated"/>
                    <pic:cNvPicPr/>
                  </pic:nvPicPr>
                  <pic:blipFill>
                    <a:blip r:embed="rId25">
                      <a:clrChange>
                        <a:clrFrom>
                          <a:srgbClr val="FFFFFF"/>
                        </a:clrFrom>
                        <a:clrTo>
                          <a:srgbClr val="FFFFFF">
                            <a:alpha val="0"/>
                          </a:srgbClr>
                        </a:clrTo>
                      </a:clrChange>
                    </a:blip>
                    <a:stretch>
                      <a:fillRect/>
                    </a:stretch>
                  </pic:blipFill>
                  <pic:spPr>
                    <a:xfrm>
                      <a:off x="0" y="0"/>
                      <a:ext cx="2560062" cy="8831653"/>
                    </a:xfrm>
                    <a:prstGeom prst="rect">
                      <a:avLst/>
                    </a:prstGeom>
                  </pic:spPr>
                </pic:pic>
              </a:graphicData>
            </a:graphic>
          </wp:inline>
        </w:drawing>
      </w:r>
      <w:r w:rsidR="00CF797D" w:rsidRPr="00CF797D">
        <w:rPr>
          <w:noProof/>
        </w:rPr>
        <w:lastRenderedPageBreak/>
        <w:drawing>
          <wp:inline distT="0" distB="0" distL="0" distR="0" wp14:anchorId="39812329" wp14:editId="14684D13">
            <wp:extent cx="5274310" cy="2776220"/>
            <wp:effectExtent l="0" t="0" r="0" b="5080"/>
            <wp:docPr id="174662784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7840" name="Picture 1" descr="A screenshot of a table&#10;&#10;Description automatically generated"/>
                    <pic:cNvPicPr/>
                  </pic:nvPicPr>
                  <pic:blipFill>
                    <a:blip r:embed="rId26">
                      <a:clrChange>
                        <a:clrFrom>
                          <a:srgbClr val="FFFFFF"/>
                        </a:clrFrom>
                        <a:clrTo>
                          <a:srgbClr val="FFFFFF">
                            <a:alpha val="0"/>
                          </a:srgbClr>
                        </a:clrTo>
                      </a:clrChange>
                    </a:blip>
                    <a:stretch>
                      <a:fillRect/>
                    </a:stretch>
                  </pic:blipFill>
                  <pic:spPr>
                    <a:xfrm>
                      <a:off x="0" y="0"/>
                      <a:ext cx="5274310" cy="2776220"/>
                    </a:xfrm>
                    <a:prstGeom prst="rect">
                      <a:avLst/>
                    </a:prstGeom>
                  </pic:spPr>
                </pic:pic>
              </a:graphicData>
            </a:graphic>
          </wp:inline>
        </w:drawing>
      </w:r>
    </w:p>
    <w:p w14:paraId="3CF15775" w14:textId="774FC817" w:rsidR="00777927" w:rsidRDefault="00F645E7" w:rsidP="00DA49C4">
      <w:pPr>
        <w:jc w:val="center"/>
      </w:pPr>
      <w:r w:rsidRPr="00F645E7">
        <w:rPr>
          <w:noProof/>
        </w:rPr>
        <w:drawing>
          <wp:inline distT="0" distB="0" distL="0" distR="0" wp14:anchorId="4ABC22E0" wp14:editId="00619CAF">
            <wp:extent cx="5274310" cy="3404235"/>
            <wp:effectExtent l="0" t="0" r="0" b="0"/>
            <wp:docPr id="58969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97913" name=""/>
                    <pic:cNvPicPr/>
                  </pic:nvPicPr>
                  <pic:blipFill>
                    <a:blip r:embed="rId27">
                      <a:clrChange>
                        <a:clrFrom>
                          <a:srgbClr val="FFFFFF"/>
                        </a:clrFrom>
                        <a:clrTo>
                          <a:srgbClr val="FFFFFF">
                            <a:alpha val="0"/>
                          </a:srgbClr>
                        </a:clrTo>
                      </a:clrChange>
                    </a:blip>
                    <a:stretch>
                      <a:fillRect/>
                    </a:stretch>
                  </pic:blipFill>
                  <pic:spPr>
                    <a:xfrm>
                      <a:off x="0" y="0"/>
                      <a:ext cx="5274310" cy="3404235"/>
                    </a:xfrm>
                    <a:prstGeom prst="rect">
                      <a:avLst/>
                    </a:prstGeom>
                  </pic:spPr>
                </pic:pic>
              </a:graphicData>
            </a:graphic>
          </wp:inline>
        </w:drawing>
      </w:r>
    </w:p>
    <w:p w14:paraId="6754C2BF" w14:textId="71D2C9D5" w:rsidR="008F65CA" w:rsidRPr="00715068" w:rsidRDefault="00DF2699" w:rsidP="00747481">
      <w:pPr>
        <w:rPr>
          <w:sz w:val="22"/>
          <w:szCs w:val="22"/>
          <w:lang w:val="fr-CA"/>
        </w:rPr>
      </w:pPr>
      <w:r w:rsidRPr="00715068">
        <w:rPr>
          <w:sz w:val="22"/>
          <w:szCs w:val="22"/>
          <w:lang w:val="fr-CA"/>
        </w:rPr>
        <w:t>Source:</w:t>
      </w:r>
      <w:r w:rsidR="00D05B3E" w:rsidRPr="00715068">
        <w:rPr>
          <w:sz w:val="22"/>
          <w:szCs w:val="22"/>
          <w:lang w:val="fr-CA"/>
        </w:rPr>
        <w:t xml:space="preserve"> </w:t>
      </w:r>
      <w:r w:rsidR="00E66E3D" w:rsidRPr="00715068">
        <w:rPr>
          <w:sz w:val="22"/>
          <w:szCs w:val="22"/>
          <w:lang w:val="fr-CA"/>
        </w:rPr>
        <w:t>https://www.ncbi.nlm.nih.gov/pmc/articles/PMC8465577/</w:t>
      </w:r>
    </w:p>
    <w:p w14:paraId="1A39FBCB" w14:textId="27286BC1" w:rsidR="00C06F9D" w:rsidRPr="00715068" w:rsidRDefault="00BA2EC7" w:rsidP="005E6698">
      <w:pPr>
        <w:rPr>
          <w:lang w:val="fr-CA"/>
        </w:rPr>
      </w:pPr>
      <w:r w:rsidRPr="004D3161">
        <w:rPr>
          <w:noProof/>
        </w:rPr>
        <w:lastRenderedPageBreak/>
        <w:drawing>
          <wp:anchor distT="0" distB="0" distL="114300" distR="114300" simplePos="0" relativeHeight="251654161" behindDoc="0" locked="0" layoutInCell="1" allowOverlap="1" wp14:anchorId="567E8300" wp14:editId="0E2F61F9">
            <wp:simplePos x="0" y="0"/>
            <wp:positionH relativeFrom="margin">
              <wp:align>left</wp:align>
            </wp:positionH>
            <wp:positionV relativeFrom="paragraph">
              <wp:posOffset>171450</wp:posOffset>
            </wp:positionV>
            <wp:extent cx="5234305" cy="5705475"/>
            <wp:effectExtent l="0" t="0" r="4445" b="0"/>
            <wp:wrapTopAndBottom/>
            <wp:docPr id="14584088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08888" name="Picture 1" descr="A screenshot of a computer program&#10;&#10;Description automatically generated"/>
                    <pic:cNvPicPr/>
                  </pic:nvPicPr>
                  <pic:blipFill>
                    <a:blip r:embed="rId28">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5238982" cy="5710106"/>
                    </a:xfrm>
                    <a:prstGeom prst="rect">
                      <a:avLst/>
                    </a:prstGeom>
                  </pic:spPr>
                </pic:pic>
              </a:graphicData>
            </a:graphic>
            <wp14:sizeRelH relativeFrom="margin">
              <wp14:pctWidth>0</wp14:pctWidth>
            </wp14:sizeRelH>
            <wp14:sizeRelV relativeFrom="margin">
              <wp14:pctHeight>0</wp14:pctHeight>
            </wp14:sizeRelV>
          </wp:anchor>
        </w:drawing>
      </w:r>
    </w:p>
    <w:p w14:paraId="06916117" w14:textId="11027AA9" w:rsidR="007C7027" w:rsidRPr="00715068" w:rsidRDefault="007C7027">
      <w:pPr>
        <w:rPr>
          <w:lang w:val="fr-CA"/>
        </w:rPr>
      </w:pPr>
    </w:p>
    <w:p w14:paraId="5B4A7994" w14:textId="77777777" w:rsidR="004D3161" w:rsidRPr="00715068" w:rsidRDefault="004D3161">
      <w:pPr>
        <w:spacing w:after="160" w:line="278" w:lineRule="auto"/>
        <w:rPr>
          <w:rFonts w:asciiTheme="majorHAnsi" w:eastAsiaTheme="majorEastAsia" w:hAnsiTheme="majorHAnsi" w:cstheme="majorBidi"/>
          <w:color w:val="0F4761" w:themeColor="accent1" w:themeShade="BF"/>
          <w:kern w:val="2"/>
          <w:sz w:val="32"/>
          <w:szCs w:val="32"/>
          <w:lang w:val="fr-CA" w:eastAsia="zh-CN"/>
          <w14:ligatures w14:val="standardContextual"/>
        </w:rPr>
      </w:pPr>
      <w:r w:rsidRPr="00715068">
        <w:rPr>
          <w:lang w:val="fr-CA"/>
        </w:rPr>
        <w:br w:type="page"/>
      </w:r>
    </w:p>
    <w:p w14:paraId="0FA068D9" w14:textId="5B11F756" w:rsidR="00133A81" w:rsidRDefault="00133A81" w:rsidP="00133A81">
      <w:pPr>
        <w:pStyle w:val="Heading2"/>
      </w:pPr>
      <w:bookmarkStart w:id="20" w:name="_Toc161524800"/>
      <w:bookmarkStart w:id="21" w:name="_Toc161601844"/>
      <w:r w:rsidRPr="00133A81">
        <w:lastRenderedPageBreak/>
        <w:t xml:space="preserve">Examine descriptive statistics for each </w:t>
      </w:r>
      <w:proofErr w:type="gramStart"/>
      <w:r w:rsidRPr="00133A81">
        <w:t>variable</w:t>
      </w:r>
      <w:bookmarkEnd w:id="20"/>
      <w:bookmarkEnd w:id="21"/>
      <w:proofErr w:type="gramEnd"/>
    </w:p>
    <w:p w14:paraId="475B576E" w14:textId="77777777" w:rsidR="00BB0CCB" w:rsidRDefault="00BB0CCB" w:rsidP="00BB0CCB">
      <w:pPr>
        <w:pStyle w:val="Heading3"/>
      </w:pPr>
      <w:bookmarkStart w:id="22" w:name="_Toc161524801"/>
      <w:bookmarkStart w:id="23" w:name="_Toc161601845"/>
      <w:r>
        <w:t>Categorical Variables</w:t>
      </w:r>
      <w:bookmarkEnd w:id="22"/>
      <w:bookmarkEnd w:id="23"/>
    </w:p>
    <w:p w14:paraId="5F667619" w14:textId="77777777" w:rsidR="00A57C84" w:rsidRDefault="00A57C84" w:rsidP="00A57C84">
      <w:pPr>
        <w:pStyle w:val="Heading4"/>
      </w:pPr>
      <w:r>
        <w:t xml:space="preserve">How many distinct values or “levels” does the variable </w:t>
      </w:r>
      <w:proofErr w:type="gramStart"/>
      <w:r>
        <w:t>exhibit</w:t>
      </w:r>
      <w:proofErr w:type="gramEnd"/>
    </w:p>
    <w:p w14:paraId="1C9E60B5" w14:textId="77777777" w:rsidR="007E4C6B" w:rsidRDefault="00A57C84" w:rsidP="00A57C84">
      <w:r w:rsidRPr="00A57C84">
        <w:t xml:space="preserve">There are ~30 categorical values with </w:t>
      </w:r>
      <w:r>
        <w:t>two</w:t>
      </w:r>
      <w:r w:rsidRPr="00A57C84">
        <w:t xml:space="preserve"> levels/ distinct values:</w:t>
      </w:r>
      <w:r>
        <w:t xml:space="preserve"> </w:t>
      </w:r>
      <w:r w:rsidRPr="00A57C84">
        <w:t xml:space="preserve">0 or </w:t>
      </w:r>
      <w:proofErr w:type="gramStart"/>
      <w:r w:rsidRPr="00A57C84">
        <w:t>1</w:t>
      </w:r>
      <w:proofErr w:type="gramEnd"/>
      <w:r w:rsidRPr="00A57C84">
        <w:t xml:space="preserve"> </w:t>
      </w:r>
    </w:p>
    <w:tbl>
      <w:tblPr>
        <w:tblW w:w="5000" w:type="pct"/>
        <w:tblLook w:val="04A0" w:firstRow="1" w:lastRow="0" w:firstColumn="1" w:lastColumn="0" w:noHBand="0" w:noVBand="1"/>
      </w:tblPr>
      <w:tblGrid>
        <w:gridCol w:w="6485"/>
        <w:gridCol w:w="1821"/>
      </w:tblGrid>
      <w:tr w:rsidR="007E4C6B" w:rsidRPr="007E4C6B" w14:paraId="738E2EE6" w14:textId="77777777" w:rsidTr="007E4C6B">
        <w:trPr>
          <w:trHeight w:val="300"/>
        </w:trPr>
        <w:tc>
          <w:tcPr>
            <w:tcW w:w="3904" w:type="pct"/>
            <w:tcBorders>
              <w:top w:val="nil"/>
              <w:left w:val="nil"/>
              <w:bottom w:val="nil"/>
              <w:right w:val="nil"/>
            </w:tcBorders>
            <w:shd w:val="clear" w:color="auto" w:fill="auto"/>
            <w:noWrap/>
            <w:vAlign w:val="bottom"/>
            <w:hideMark/>
          </w:tcPr>
          <w:p w14:paraId="48D2BB3B"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Variable</w:t>
            </w:r>
          </w:p>
        </w:tc>
        <w:tc>
          <w:tcPr>
            <w:tcW w:w="1096" w:type="pct"/>
            <w:tcBorders>
              <w:top w:val="nil"/>
              <w:left w:val="nil"/>
              <w:bottom w:val="nil"/>
              <w:right w:val="nil"/>
            </w:tcBorders>
            <w:shd w:val="clear" w:color="auto" w:fill="auto"/>
            <w:noWrap/>
            <w:vAlign w:val="bottom"/>
            <w:hideMark/>
          </w:tcPr>
          <w:p w14:paraId="5765B2EE"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0</w:t>
            </w:r>
          </w:p>
        </w:tc>
      </w:tr>
      <w:tr w:rsidR="007E4C6B" w:rsidRPr="007E4C6B" w14:paraId="0BFF8C79" w14:textId="77777777" w:rsidTr="007E4C6B">
        <w:trPr>
          <w:trHeight w:val="300"/>
        </w:trPr>
        <w:tc>
          <w:tcPr>
            <w:tcW w:w="3904" w:type="pct"/>
            <w:tcBorders>
              <w:top w:val="nil"/>
              <w:left w:val="nil"/>
              <w:bottom w:val="nil"/>
              <w:right w:val="nil"/>
            </w:tcBorders>
            <w:shd w:val="clear" w:color="auto" w:fill="auto"/>
            <w:noWrap/>
            <w:vAlign w:val="bottom"/>
            <w:hideMark/>
          </w:tcPr>
          <w:p w14:paraId="30AA109C"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Hospital Mortality</w:t>
            </w:r>
          </w:p>
        </w:tc>
        <w:tc>
          <w:tcPr>
            <w:tcW w:w="1096" w:type="pct"/>
            <w:tcBorders>
              <w:top w:val="nil"/>
              <w:left w:val="nil"/>
              <w:bottom w:val="nil"/>
              <w:right w:val="nil"/>
            </w:tcBorders>
            <w:shd w:val="clear" w:color="auto" w:fill="auto"/>
            <w:noWrap/>
            <w:vAlign w:val="bottom"/>
            <w:hideMark/>
          </w:tcPr>
          <w:p w14:paraId="074C0F9C"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4A3CCDBD" w14:textId="77777777" w:rsidTr="007E4C6B">
        <w:trPr>
          <w:trHeight w:val="300"/>
        </w:trPr>
        <w:tc>
          <w:tcPr>
            <w:tcW w:w="3904" w:type="pct"/>
            <w:tcBorders>
              <w:top w:val="nil"/>
              <w:left w:val="nil"/>
              <w:bottom w:val="nil"/>
              <w:right w:val="nil"/>
            </w:tcBorders>
            <w:shd w:val="clear" w:color="auto" w:fill="auto"/>
            <w:noWrap/>
            <w:vAlign w:val="bottom"/>
            <w:hideMark/>
          </w:tcPr>
          <w:p w14:paraId="65BCA54B"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Gender</w:t>
            </w:r>
          </w:p>
        </w:tc>
        <w:tc>
          <w:tcPr>
            <w:tcW w:w="1096" w:type="pct"/>
            <w:tcBorders>
              <w:top w:val="nil"/>
              <w:left w:val="nil"/>
              <w:bottom w:val="nil"/>
              <w:right w:val="nil"/>
            </w:tcBorders>
            <w:shd w:val="clear" w:color="auto" w:fill="auto"/>
            <w:noWrap/>
            <w:vAlign w:val="bottom"/>
            <w:hideMark/>
          </w:tcPr>
          <w:p w14:paraId="111E15F3"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171565ED" w14:textId="77777777" w:rsidTr="007E4C6B">
        <w:trPr>
          <w:trHeight w:val="300"/>
        </w:trPr>
        <w:tc>
          <w:tcPr>
            <w:tcW w:w="3904" w:type="pct"/>
            <w:tcBorders>
              <w:top w:val="nil"/>
              <w:left w:val="nil"/>
              <w:bottom w:val="nil"/>
              <w:right w:val="nil"/>
            </w:tcBorders>
            <w:shd w:val="clear" w:color="auto" w:fill="auto"/>
            <w:noWrap/>
            <w:vAlign w:val="bottom"/>
            <w:hideMark/>
          </w:tcPr>
          <w:p w14:paraId="19ADA9EC"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Uncomplicated Hypertension</w:t>
            </w:r>
          </w:p>
        </w:tc>
        <w:tc>
          <w:tcPr>
            <w:tcW w:w="1096" w:type="pct"/>
            <w:tcBorders>
              <w:top w:val="nil"/>
              <w:left w:val="nil"/>
              <w:bottom w:val="nil"/>
              <w:right w:val="nil"/>
            </w:tcBorders>
            <w:shd w:val="clear" w:color="auto" w:fill="auto"/>
            <w:noWrap/>
            <w:vAlign w:val="bottom"/>
            <w:hideMark/>
          </w:tcPr>
          <w:p w14:paraId="365C898B"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553997FC" w14:textId="77777777" w:rsidTr="007E4C6B">
        <w:trPr>
          <w:trHeight w:val="300"/>
        </w:trPr>
        <w:tc>
          <w:tcPr>
            <w:tcW w:w="3904" w:type="pct"/>
            <w:tcBorders>
              <w:top w:val="nil"/>
              <w:left w:val="nil"/>
              <w:bottom w:val="nil"/>
              <w:right w:val="nil"/>
            </w:tcBorders>
            <w:shd w:val="clear" w:color="auto" w:fill="auto"/>
            <w:noWrap/>
            <w:vAlign w:val="bottom"/>
            <w:hideMark/>
          </w:tcPr>
          <w:p w14:paraId="2AF3F311"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Complicated Hypertension</w:t>
            </w:r>
          </w:p>
        </w:tc>
        <w:tc>
          <w:tcPr>
            <w:tcW w:w="1096" w:type="pct"/>
            <w:tcBorders>
              <w:top w:val="nil"/>
              <w:left w:val="nil"/>
              <w:bottom w:val="nil"/>
              <w:right w:val="nil"/>
            </w:tcBorders>
            <w:shd w:val="clear" w:color="auto" w:fill="auto"/>
            <w:noWrap/>
            <w:vAlign w:val="bottom"/>
            <w:hideMark/>
          </w:tcPr>
          <w:p w14:paraId="6BC08EF7"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2D1339E3" w14:textId="77777777" w:rsidTr="007E4C6B">
        <w:trPr>
          <w:trHeight w:val="300"/>
        </w:trPr>
        <w:tc>
          <w:tcPr>
            <w:tcW w:w="3904" w:type="pct"/>
            <w:tcBorders>
              <w:top w:val="nil"/>
              <w:left w:val="nil"/>
              <w:bottom w:val="nil"/>
              <w:right w:val="nil"/>
            </w:tcBorders>
            <w:shd w:val="clear" w:color="auto" w:fill="auto"/>
            <w:noWrap/>
            <w:vAlign w:val="bottom"/>
            <w:hideMark/>
          </w:tcPr>
          <w:p w14:paraId="1D887AF0"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Uncomplicated Diabetes</w:t>
            </w:r>
          </w:p>
        </w:tc>
        <w:tc>
          <w:tcPr>
            <w:tcW w:w="1096" w:type="pct"/>
            <w:tcBorders>
              <w:top w:val="nil"/>
              <w:left w:val="nil"/>
              <w:bottom w:val="nil"/>
              <w:right w:val="nil"/>
            </w:tcBorders>
            <w:shd w:val="clear" w:color="auto" w:fill="auto"/>
            <w:noWrap/>
            <w:vAlign w:val="bottom"/>
            <w:hideMark/>
          </w:tcPr>
          <w:p w14:paraId="17E0FB3E"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00FAFF7B" w14:textId="77777777" w:rsidTr="007E4C6B">
        <w:trPr>
          <w:trHeight w:val="300"/>
        </w:trPr>
        <w:tc>
          <w:tcPr>
            <w:tcW w:w="3904" w:type="pct"/>
            <w:tcBorders>
              <w:top w:val="nil"/>
              <w:left w:val="nil"/>
              <w:bottom w:val="nil"/>
              <w:right w:val="nil"/>
            </w:tcBorders>
            <w:shd w:val="clear" w:color="auto" w:fill="auto"/>
            <w:noWrap/>
            <w:vAlign w:val="bottom"/>
            <w:hideMark/>
          </w:tcPr>
          <w:p w14:paraId="55A0946D"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Complicated Diabetes</w:t>
            </w:r>
          </w:p>
        </w:tc>
        <w:tc>
          <w:tcPr>
            <w:tcW w:w="1096" w:type="pct"/>
            <w:tcBorders>
              <w:top w:val="nil"/>
              <w:left w:val="nil"/>
              <w:bottom w:val="nil"/>
              <w:right w:val="nil"/>
            </w:tcBorders>
            <w:shd w:val="clear" w:color="auto" w:fill="auto"/>
            <w:noWrap/>
            <w:vAlign w:val="bottom"/>
            <w:hideMark/>
          </w:tcPr>
          <w:p w14:paraId="0C6B0712"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3A339347" w14:textId="77777777" w:rsidTr="007E4C6B">
        <w:trPr>
          <w:trHeight w:val="300"/>
        </w:trPr>
        <w:tc>
          <w:tcPr>
            <w:tcW w:w="3904" w:type="pct"/>
            <w:tcBorders>
              <w:top w:val="nil"/>
              <w:left w:val="nil"/>
              <w:bottom w:val="nil"/>
              <w:right w:val="nil"/>
            </w:tcBorders>
            <w:shd w:val="clear" w:color="auto" w:fill="auto"/>
            <w:noWrap/>
            <w:vAlign w:val="bottom"/>
            <w:hideMark/>
          </w:tcPr>
          <w:p w14:paraId="3827BF2A"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Malignancy</w:t>
            </w:r>
          </w:p>
        </w:tc>
        <w:tc>
          <w:tcPr>
            <w:tcW w:w="1096" w:type="pct"/>
            <w:tcBorders>
              <w:top w:val="nil"/>
              <w:left w:val="nil"/>
              <w:bottom w:val="nil"/>
              <w:right w:val="nil"/>
            </w:tcBorders>
            <w:shd w:val="clear" w:color="auto" w:fill="auto"/>
            <w:noWrap/>
            <w:vAlign w:val="bottom"/>
            <w:hideMark/>
          </w:tcPr>
          <w:p w14:paraId="67DD91E9"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527C9E78" w14:textId="77777777" w:rsidTr="007E4C6B">
        <w:trPr>
          <w:trHeight w:val="300"/>
        </w:trPr>
        <w:tc>
          <w:tcPr>
            <w:tcW w:w="3904" w:type="pct"/>
            <w:tcBorders>
              <w:top w:val="nil"/>
              <w:left w:val="nil"/>
              <w:bottom w:val="nil"/>
              <w:right w:val="nil"/>
            </w:tcBorders>
            <w:shd w:val="clear" w:color="auto" w:fill="auto"/>
            <w:noWrap/>
            <w:vAlign w:val="bottom"/>
            <w:hideMark/>
          </w:tcPr>
          <w:p w14:paraId="67A5D964"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Hematologic Disease</w:t>
            </w:r>
          </w:p>
        </w:tc>
        <w:tc>
          <w:tcPr>
            <w:tcW w:w="1096" w:type="pct"/>
            <w:tcBorders>
              <w:top w:val="nil"/>
              <w:left w:val="nil"/>
              <w:bottom w:val="nil"/>
              <w:right w:val="nil"/>
            </w:tcBorders>
            <w:shd w:val="clear" w:color="auto" w:fill="auto"/>
            <w:noWrap/>
            <w:vAlign w:val="bottom"/>
            <w:hideMark/>
          </w:tcPr>
          <w:p w14:paraId="6091BFEC"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42086304" w14:textId="77777777" w:rsidTr="007E4C6B">
        <w:trPr>
          <w:trHeight w:val="300"/>
        </w:trPr>
        <w:tc>
          <w:tcPr>
            <w:tcW w:w="3904" w:type="pct"/>
            <w:tcBorders>
              <w:top w:val="nil"/>
              <w:left w:val="nil"/>
              <w:bottom w:val="nil"/>
              <w:right w:val="nil"/>
            </w:tcBorders>
            <w:shd w:val="clear" w:color="auto" w:fill="auto"/>
            <w:noWrap/>
            <w:vAlign w:val="bottom"/>
            <w:hideMark/>
          </w:tcPr>
          <w:p w14:paraId="11D8445A"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Metastasis</w:t>
            </w:r>
          </w:p>
        </w:tc>
        <w:tc>
          <w:tcPr>
            <w:tcW w:w="1096" w:type="pct"/>
            <w:tcBorders>
              <w:top w:val="nil"/>
              <w:left w:val="nil"/>
              <w:bottom w:val="nil"/>
              <w:right w:val="nil"/>
            </w:tcBorders>
            <w:shd w:val="clear" w:color="auto" w:fill="auto"/>
            <w:noWrap/>
            <w:vAlign w:val="bottom"/>
            <w:hideMark/>
          </w:tcPr>
          <w:p w14:paraId="30C2F39C"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6A2B98A1" w14:textId="77777777" w:rsidTr="007E4C6B">
        <w:trPr>
          <w:trHeight w:val="300"/>
        </w:trPr>
        <w:tc>
          <w:tcPr>
            <w:tcW w:w="3904" w:type="pct"/>
            <w:tcBorders>
              <w:top w:val="nil"/>
              <w:left w:val="nil"/>
              <w:bottom w:val="nil"/>
              <w:right w:val="nil"/>
            </w:tcBorders>
            <w:shd w:val="clear" w:color="auto" w:fill="auto"/>
            <w:noWrap/>
            <w:vAlign w:val="bottom"/>
            <w:hideMark/>
          </w:tcPr>
          <w:p w14:paraId="56CB64E5"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Peripheral Vascular Disease</w:t>
            </w:r>
          </w:p>
        </w:tc>
        <w:tc>
          <w:tcPr>
            <w:tcW w:w="1096" w:type="pct"/>
            <w:tcBorders>
              <w:top w:val="nil"/>
              <w:left w:val="nil"/>
              <w:bottom w:val="nil"/>
              <w:right w:val="nil"/>
            </w:tcBorders>
            <w:shd w:val="clear" w:color="auto" w:fill="auto"/>
            <w:noWrap/>
            <w:vAlign w:val="bottom"/>
            <w:hideMark/>
          </w:tcPr>
          <w:p w14:paraId="53EA9A3A"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06F39F2E" w14:textId="77777777" w:rsidTr="007E4C6B">
        <w:trPr>
          <w:trHeight w:val="300"/>
        </w:trPr>
        <w:tc>
          <w:tcPr>
            <w:tcW w:w="3904" w:type="pct"/>
            <w:tcBorders>
              <w:top w:val="nil"/>
              <w:left w:val="nil"/>
              <w:bottom w:val="nil"/>
              <w:right w:val="nil"/>
            </w:tcBorders>
            <w:shd w:val="clear" w:color="auto" w:fill="auto"/>
            <w:noWrap/>
            <w:vAlign w:val="bottom"/>
            <w:hideMark/>
          </w:tcPr>
          <w:p w14:paraId="258B5878"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Hypothyroidism</w:t>
            </w:r>
          </w:p>
        </w:tc>
        <w:tc>
          <w:tcPr>
            <w:tcW w:w="1096" w:type="pct"/>
            <w:tcBorders>
              <w:top w:val="nil"/>
              <w:left w:val="nil"/>
              <w:bottom w:val="nil"/>
              <w:right w:val="nil"/>
            </w:tcBorders>
            <w:shd w:val="clear" w:color="auto" w:fill="auto"/>
            <w:noWrap/>
            <w:vAlign w:val="bottom"/>
            <w:hideMark/>
          </w:tcPr>
          <w:p w14:paraId="6DCDB05C"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312717EE" w14:textId="77777777" w:rsidTr="007E4C6B">
        <w:trPr>
          <w:trHeight w:val="300"/>
        </w:trPr>
        <w:tc>
          <w:tcPr>
            <w:tcW w:w="3904" w:type="pct"/>
            <w:tcBorders>
              <w:top w:val="nil"/>
              <w:left w:val="nil"/>
              <w:bottom w:val="nil"/>
              <w:right w:val="nil"/>
            </w:tcBorders>
            <w:shd w:val="clear" w:color="auto" w:fill="auto"/>
            <w:noWrap/>
            <w:vAlign w:val="bottom"/>
            <w:hideMark/>
          </w:tcPr>
          <w:p w14:paraId="4B2E4E99"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Chronic Heart Failure</w:t>
            </w:r>
          </w:p>
        </w:tc>
        <w:tc>
          <w:tcPr>
            <w:tcW w:w="1096" w:type="pct"/>
            <w:tcBorders>
              <w:top w:val="nil"/>
              <w:left w:val="nil"/>
              <w:bottom w:val="nil"/>
              <w:right w:val="nil"/>
            </w:tcBorders>
            <w:shd w:val="clear" w:color="auto" w:fill="auto"/>
            <w:noWrap/>
            <w:vAlign w:val="bottom"/>
            <w:hideMark/>
          </w:tcPr>
          <w:p w14:paraId="4A8A27D6"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29C1B829" w14:textId="77777777" w:rsidTr="007E4C6B">
        <w:trPr>
          <w:trHeight w:val="300"/>
        </w:trPr>
        <w:tc>
          <w:tcPr>
            <w:tcW w:w="3904" w:type="pct"/>
            <w:tcBorders>
              <w:top w:val="nil"/>
              <w:left w:val="nil"/>
              <w:bottom w:val="nil"/>
              <w:right w:val="nil"/>
            </w:tcBorders>
            <w:shd w:val="clear" w:color="auto" w:fill="auto"/>
            <w:noWrap/>
            <w:vAlign w:val="bottom"/>
            <w:hideMark/>
          </w:tcPr>
          <w:p w14:paraId="43CDE179"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Stroke</w:t>
            </w:r>
          </w:p>
        </w:tc>
        <w:tc>
          <w:tcPr>
            <w:tcW w:w="1096" w:type="pct"/>
            <w:tcBorders>
              <w:top w:val="nil"/>
              <w:left w:val="nil"/>
              <w:bottom w:val="nil"/>
              <w:right w:val="nil"/>
            </w:tcBorders>
            <w:shd w:val="clear" w:color="auto" w:fill="auto"/>
            <w:noWrap/>
            <w:vAlign w:val="bottom"/>
            <w:hideMark/>
          </w:tcPr>
          <w:p w14:paraId="4C4FBAE5"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59DBCF93" w14:textId="77777777" w:rsidTr="007E4C6B">
        <w:trPr>
          <w:trHeight w:val="300"/>
        </w:trPr>
        <w:tc>
          <w:tcPr>
            <w:tcW w:w="3904" w:type="pct"/>
            <w:tcBorders>
              <w:top w:val="nil"/>
              <w:left w:val="nil"/>
              <w:bottom w:val="nil"/>
              <w:right w:val="nil"/>
            </w:tcBorders>
            <w:shd w:val="clear" w:color="auto" w:fill="auto"/>
            <w:noWrap/>
            <w:vAlign w:val="bottom"/>
            <w:hideMark/>
          </w:tcPr>
          <w:p w14:paraId="07C2D5FD"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Liver Disease</w:t>
            </w:r>
          </w:p>
        </w:tc>
        <w:tc>
          <w:tcPr>
            <w:tcW w:w="1096" w:type="pct"/>
            <w:tcBorders>
              <w:top w:val="nil"/>
              <w:left w:val="nil"/>
              <w:bottom w:val="nil"/>
              <w:right w:val="nil"/>
            </w:tcBorders>
            <w:shd w:val="clear" w:color="auto" w:fill="auto"/>
            <w:noWrap/>
            <w:vAlign w:val="bottom"/>
            <w:hideMark/>
          </w:tcPr>
          <w:p w14:paraId="5897FD43"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7E3833FC" w14:textId="77777777" w:rsidTr="007E4C6B">
        <w:trPr>
          <w:trHeight w:val="300"/>
        </w:trPr>
        <w:tc>
          <w:tcPr>
            <w:tcW w:w="3904" w:type="pct"/>
            <w:tcBorders>
              <w:top w:val="nil"/>
              <w:left w:val="nil"/>
              <w:bottom w:val="nil"/>
              <w:right w:val="nil"/>
            </w:tcBorders>
            <w:shd w:val="clear" w:color="auto" w:fill="auto"/>
            <w:noWrap/>
            <w:vAlign w:val="bottom"/>
            <w:hideMark/>
          </w:tcPr>
          <w:p w14:paraId="60B72B3E"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Sepsis</w:t>
            </w:r>
          </w:p>
        </w:tc>
        <w:tc>
          <w:tcPr>
            <w:tcW w:w="1096" w:type="pct"/>
            <w:tcBorders>
              <w:top w:val="nil"/>
              <w:left w:val="nil"/>
              <w:bottom w:val="nil"/>
              <w:right w:val="nil"/>
            </w:tcBorders>
            <w:shd w:val="clear" w:color="auto" w:fill="auto"/>
            <w:noWrap/>
            <w:vAlign w:val="bottom"/>
            <w:hideMark/>
          </w:tcPr>
          <w:p w14:paraId="6E02D87D"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2C80568D" w14:textId="77777777" w:rsidTr="007E4C6B">
        <w:trPr>
          <w:trHeight w:val="300"/>
        </w:trPr>
        <w:tc>
          <w:tcPr>
            <w:tcW w:w="3904" w:type="pct"/>
            <w:tcBorders>
              <w:top w:val="nil"/>
              <w:left w:val="nil"/>
              <w:bottom w:val="nil"/>
              <w:right w:val="nil"/>
            </w:tcBorders>
            <w:shd w:val="clear" w:color="auto" w:fill="auto"/>
            <w:noWrap/>
            <w:vAlign w:val="bottom"/>
            <w:hideMark/>
          </w:tcPr>
          <w:p w14:paraId="4D2F3F0F"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Any Organ Failure</w:t>
            </w:r>
          </w:p>
        </w:tc>
        <w:tc>
          <w:tcPr>
            <w:tcW w:w="1096" w:type="pct"/>
            <w:tcBorders>
              <w:top w:val="nil"/>
              <w:left w:val="nil"/>
              <w:bottom w:val="nil"/>
              <w:right w:val="nil"/>
            </w:tcBorders>
            <w:shd w:val="clear" w:color="auto" w:fill="auto"/>
            <w:noWrap/>
            <w:vAlign w:val="bottom"/>
            <w:hideMark/>
          </w:tcPr>
          <w:p w14:paraId="28930DAC"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03D93AB9" w14:textId="77777777" w:rsidTr="007E4C6B">
        <w:trPr>
          <w:trHeight w:val="300"/>
        </w:trPr>
        <w:tc>
          <w:tcPr>
            <w:tcW w:w="3904" w:type="pct"/>
            <w:tcBorders>
              <w:top w:val="nil"/>
              <w:left w:val="nil"/>
              <w:bottom w:val="nil"/>
              <w:right w:val="nil"/>
            </w:tcBorders>
            <w:shd w:val="clear" w:color="auto" w:fill="auto"/>
            <w:noWrap/>
            <w:vAlign w:val="bottom"/>
            <w:hideMark/>
          </w:tcPr>
          <w:p w14:paraId="52853B9C"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Severe Respiratory Failure</w:t>
            </w:r>
          </w:p>
        </w:tc>
        <w:tc>
          <w:tcPr>
            <w:tcW w:w="1096" w:type="pct"/>
            <w:tcBorders>
              <w:top w:val="nil"/>
              <w:left w:val="nil"/>
              <w:bottom w:val="nil"/>
              <w:right w:val="nil"/>
            </w:tcBorders>
            <w:shd w:val="clear" w:color="auto" w:fill="auto"/>
            <w:noWrap/>
            <w:vAlign w:val="bottom"/>
            <w:hideMark/>
          </w:tcPr>
          <w:p w14:paraId="5C4CA816"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0F0E6BA4" w14:textId="77777777" w:rsidTr="007E4C6B">
        <w:trPr>
          <w:trHeight w:val="300"/>
        </w:trPr>
        <w:tc>
          <w:tcPr>
            <w:tcW w:w="3904" w:type="pct"/>
            <w:tcBorders>
              <w:top w:val="nil"/>
              <w:left w:val="nil"/>
              <w:bottom w:val="nil"/>
              <w:right w:val="nil"/>
            </w:tcBorders>
            <w:shd w:val="clear" w:color="auto" w:fill="auto"/>
            <w:noWrap/>
            <w:vAlign w:val="bottom"/>
            <w:hideMark/>
          </w:tcPr>
          <w:p w14:paraId="3FAE7FCF"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Severe Coagulation Failure</w:t>
            </w:r>
          </w:p>
        </w:tc>
        <w:tc>
          <w:tcPr>
            <w:tcW w:w="1096" w:type="pct"/>
            <w:tcBorders>
              <w:top w:val="nil"/>
              <w:left w:val="nil"/>
              <w:bottom w:val="nil"/>
              <w:right w:val="nil"/>
            </w:tcBorders>
            <w:shd w:val="clear" w:color="auto" w:fill="auto"/>
            <w:noWrap/>
            <w:vAlign w:val="bottom"/>
            <w:hideMark/>
          </w:tcPr>
          <w:p w14:paraId="2469EF4F"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3EDFAC9D" w14:textId="77777777" w:rsidTr="007E4C6B">
        <w:trPr>
          <w:trHeight w:val="300"/>
        </w:trPr>
        <w:tc>
          <w:tcPr>
            <w:tcW w:w="3904" w:type="pct"/>
            <w:tcBorders>
              <w:top w:val="nil"/>
              <w:left w:val="nil"/>
              <w:bottom w:val="nil"/>
              <w:right w:val="nil"/>
            </w:tcBorders>
            <w:shd w:val="clear" w:color="auto" w:fill="auto"/>
            <w:noWrap/>
            <w:vAlign w:val="bottom"/>
            <w:hideMark/>
          </w:tcPr>
          <w:p w14:paraId="3744200F"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Severe Liver Failure</w:t>
            </w:r>
          </w:p>
        </w:tc>
        <w:tc>
          <w:tcPr>
            <w:tcW w:w="1096" w:type="pct"/>
            <w:tcBorders>
              <w:top w:val="nil"/>
              <w:left w:val="nil"/>
              <w:bottom w:val="nil"/>
              <w:right w:val="nil"/>
            </w:tcBorders>
            <w:shd w:val="clear" w:color="auto" w:fill="auto"/>
            <w:noWrap/>
            <w:vAlign w:val="bottom"/>
            <w:hideMark/>
          </w:tcPr>
          <w:p w14:paraId="4B8EC31A"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5EF48F73" w14:textId="77777777" w:rsidTr="007E4C6B">
        <w:trPr>
          <w:trHeight w:val="300"/>
        </w:trPr>
        <w:tc>
          <w:tcPr>
            <w:tcW w:w="3904" w:type="pct"/>
            <w:tcBorders>
              <w:top w:val="nil"/>
              <w:left w:val="nil"/>
              <w:bottom w:val="nil"/>
              <w:right w:val="nil"/>
            </w:tcBorders>
            <w:shd w:val="clear" w:color="auto" w:fill="auto"/>
            <w:noWrap/>
            <w:vAlign w:val="bottom"/>
            <w:hideMark/>
          </w:tcPr>
          <w:p w14:paraId="25EDD9A7"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Severe Cardiovascular Failure</w:t>
            </w:r>
          </w:p>
        </w:tc>
        <w:tc>
          <w:tcPr>
            <w:tcW w:w="1096" w:type="pct"/>
            <w:tcBorders>
              <w:top w:val="nil"/>
              <w:left w:val="nil"/>
              <w:bottom w:val="nil"/>
              <w:right w:val="nil"/>
            </w:tcBorders>
            <w:shd w:val="clear" w:color="auto" w:fill="auto"/>
            <w:noWrap/>
            <w:vAlign w:val="bottom"/>
            <w:hideMark/>
          </w:tcPr>
          <w:p w14:paraId="30C3B49C"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7FD8B366" w14:textId="77777777" w:rsidTr="007E4C6B">
        <w:trPr>
          <w:trHeight w:val="300"/>
        </w:trPr>
        <w:tc>
          <w:tcPr>
            <w:tcW w:w="3904" w:type="pct"/>
            <w:tcBorders>
              <w:top w:val="nil"/>
              <w:left w:val="nil"/>
              <w:bottom w:val="nil"/>
              <w:right w:val="nil"/>
            </w:tcBorders>
            <w:shd w:val="clear" w:color="auto" w:fill="auto"/>
            <w:noWrap/>
            <w:vAlign w:val="bottom"/>
            <w:hideMark/>
          </w:tcPr>
          <w:p w14:paraId="67301341"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Severe Central Nervous System Failure</w:t>
            </w:r>
          </w:p>
        </w:tc>
        <w:tc>
          <w:tcPr>
            <w:tcW w:w="1096" w:type="pct"/>
            <w:tcBorders>
              <w:top w:val="nil"/>
              <w:left w:val="nil"/>
              <w:bottom w:val="nil"/>
              <w:right w:val="nil"/>
            </w:tcBorders>
            <w:shd w:val="clear" w:color="auto" w:fill="auto"/>
            <w:noWrap/>
            <w:vAlign w:val="bottom"/>
            <w:hideMark/>
          </w:tcPr>
          <w:p w14:paraId="3A5F94B5"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4D4AD3BC" w14:textId="77777777" w:rsidTr="007E4C6B">
        <w:trPr>
          <w:trHeight w:val="300"/>
        </w:trPr>
        <w:tc>
          <w:tcPr>
            <w:tcW w:w="3904" w:type="pct"/>
            <w:tcBorders>
              <w:top w:val="nil"/>
              <w:left w:val="nil"/>
              <w:bottom w:val="nil"/>
              <w:right w:val="nil"/>
            </w:tcBorders>
            <w:shd w:val="clear" w:color="auto" w:fill="auto"/>
            <w:noWrap/>
            <w:vAlign w:val="bottom"/>
            <w:hideMark/>
          </w:tcPr>
          <w:p w14:paraId="3767537B"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Severe Renal Failure</w:t>
            </w:r>
          </w:p>
        </w:tc>
        <w:tc>
          <w:tcPr>
            <w:tcW w:w="1096" w:type="pct"/>
            <w:tcBorders>
              <w:top w:val="nil"/>
              <w:left w:val="nil"/>
              <w:bottom w:val="nil"/>
              <w:right w:val="nil"/>
            </w:tcBorders>
            <w:shd w:val="clear" w:color="auto" w:fill="auto"/>
            <w:noWrap/>
            <w:vAlign w:val="bottom"/>
            <w:hideMark/>
          </w:tcPr>
          <w:p w14:paraId="11FA603E"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0C3CA5D3" w14:textId="77777777" w:rsidTr="007E4C6B">
        <w:trPr>
          <w:trHeight w:val="300"/>
        </w:trPr>
        <w:tc>
          <w:tcPr>
            <w:tcW w:w="3904" w:type="pct"/>
            <w:tcBorders>
              <w:top w:val="nil"/>
              <w:left w:val="nil"/>
              <w:bottom w:val="nil"/>
              <w:right w:val="nil"/>
            </w:tcBorders>
            <w:shd w:val="clear" w:color="auto" w:fill="auto"/>
            <w:noWrap/>
            <w:vAlign w:val="bottom"/>
            <w:hideMark/>
          </w:tcPr>
          <w:p w14:paraId="4AA9A964"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Respiratory Dysfunction</w:t>
            </w:r>
          </w:p>
        </w:tc>
        <w:tc>
          <w:tcPr>
            <w:tcW w:w="1096" w:type="pct"/>
            <w:tcBorders>
              <w:top w:val="nil"/>
              <w:left w:val="nil"/>
              <w:bottom w:val="nil"/>
              <w:right w:val="nil"/>
            </w:tcBorders>
            <w:shd w:val="clear" w:color="auto" w:fill="auto"/>
            <w:noWrap/>
            <w:vAlign w:val="bottom"/>
            <w:hideMark/>
          </w:tcPr>
          <w:p w14:paraId="69D42FDA"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0467E117" w14:textId="77777777" w:rsidTr="007E4C6B">
        <w:trPr>
          <w:trHeight w:val="300"/>
        </w:trPr>
        <w:tc>
          <w:tcPr>
            <w:tcW w:w="3904" w:type="pct"/>
            <w:tcBorders>
              <w:top w:val="nil"/>
              <w:left w:val="nil"/>
              <w:bottom w:val="nil"/>
              <w:right w:val="nil"/>
            </w:tcBorders>
            <w:shd w:val="clear" w:color="auto" w:fill="auto"/>
            <w:noWrap/>
            <w:vAlign w:val="bottom"/>
            <w:hideMark/>
          </w:tcPr>
          <w:p w14:paraId="0DB24B26"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Cardiovascular Dysfunction</w:t>
            </w:r>
          </w:p>
        </w:tc>
        <w:tc>
          <w:tcPr>
            <w:tcW w:w="1096" w:type="pct"/>
            <w:tcBorders>
              <w:top w:val="nil"/>
              <w:left w:val="nil"/>
              <w:bottom w:val="nil"/>
              <w:right w:val="nil"/>
            </w:tcBorders>
            <w:shd w:val="clear" w:color="auto" w:fill="auto"/>
            <w:noWrap/>
            <w:vAlign w:val="bottom"/>
            <w:hideMark/>
          </w:tcPr>
          <w:p w14:paraId="0BF9ACD3"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38DC4D8C" w14:textId="77777777" w:rsidTr="007E4C6B">
        <w:trPr>
          <w:trHeight w:val="300"/>
        </w:trPr>
        <w:tc>
          <w:tcPr>
            <w:tcW w:w="3904" w:type="pct"/>
            <w:tcBorders>
              <w:top w:val="nil"/>
              <w:left w:val="nil"/>
              <w:bottom w:val="nil"/>
              <w:right w:val="nil"/>
            </w:tcBorders>
            <w:shd w:val="clear" w:color="auto" w:fill="auto"/>
            <w:noWrap/>
            <w:vAlign w:val="bottom"/>
            <w:hideMark/>
          </w:tcPr>
          <w:p w14:paraId="2032D8F1"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Renal Dysfunction</w:t>
            </w:r>
          </w:p>
        </w:tc>
        <w:tc>
          <w:tcPr>
            <w:tcW w:w="1096" w:type="pct"/>
            <w:tcBorders>
              <w:top w:val="nil"/>
              <w:left w:val="nil"/>
              <w:bottom w:val="nil"/>
              <w:right w:val="nil"/>
            </w:tcBorders>
            <w:shd w:val="clear" w:color="auto" w:fill="auto"/>
            <w:noWrap/>
            <w:vAlign w:val="bottom"/>
            <w:hideMark/>
          </w:tcPr>
          <w:p w14:paraId="59B9681F"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7817E09E" w14:textId="77777777" w:rsidTr="007E4C6B">
        <w:trPr>
          <w:trHeight w:val="300"/>
        </w:trPr>
        <w:tc>
          <w:tcPr>
            <w:tcW w:w="3904" w:type="pct"/>
            <w:tcBorders>
              <w:top w:val="nil"/>
              <w:left w:val="nil"/>
              <w:bottom w:val="nil"/>
              <w:right w:val="nil"/>
            </w:tcBorders>
            <w:shd w:val="clear" w:color="auto" w:fill="auto"/>
            <w:noWrap/>
            <w:vAlign w:val="bottom"/>
            <w:hideMark/>
          </w:tcPr>
          <w:p w14:paraId="7697B6FE"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Hematologic Dysfunction</w:t>
            </w:r>
          </w:p>
        </w:tc>
        <w:tc>
          <w:tcPr>
            <w:tcW w:w="1096" w:type="pct"/>
            <w:tcBorders>
              <w:top w:val="nil"/>
              <w:left w:val="nil"/>
              <w:bottom w:val="nil"/>
              <w:right w:val="nil"/>
            </w:tcBorders>
            <w:shd w:val="clear" w:color="auto" w:fill="auto"/>
            <w:noWrap/>
            <w:vAlign w:val="bottom"/>
            <w:hideMark/>
          </w:tcPr>
          <w:p w14:paraId="355424E3"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37E7B703" w14:textId="77777777" w:rsidTr="007E4C6B">
        <w:trPr>
          <w:trHeight w:val="300"/>
        </w:trPr>
        <w:tc>
          <w:tcPr>
            <w:tcW w:w="3904" w:type="pct"/>
            <w:tcBorders>
              <w:top w:val="nil"/>
              <w:left w:val="nil"/>
              <w:bottom w:val="nil"/>
              <w:right w:val="nil"/>
            </w:tcBorders>
            <w:shd w:val="clear" w:color="auto" w:fill="auto"/>
            <w:noWrap/>
            <w:vAlign w:val="bottom"/>
            <w:hideMark/>
          </w:tcPr>
          <w:p w14:paraId="47110A87"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Metabolic Dysfunction</w:t>
            </w:r>
          </w:p>
        </w:tc>
        <w:tc>
          <w:tcPr>
            <w:tcW w:w="1096" w:type="pct"/>
            <w:tcBorders>
              <w:top w:val="nil"/>
              <w:left w:val="nil"/>
              <w:bottom w:val="nil"/>
              <w:right w:val="nil"/>
            </w:tcBorders>
            <w:shd w:val="clear" w:color="auto" w:fill="auto"/>
            <w:noWrap/>
            <w:vAlign w:val="bottom"/>
            <w:hideMark/>
          </w:tcPr>
          <w:p w14:paraId="73CDC411"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583C6FEE" w14:textId="77777777" w:rsidTr="007E4C6B">
        <w:trPr>
          <w:trHeight w:val="300"/>
        </w:trPr>
        <w:tc>
          <w:tcPr>
            <w:tcW w:w="3904" w:type="pct"/>
            <w:tcBorders>
              <w:top w:val="nil"/>
              <w:left w:val="nil"/>
              <w:bottom w:val="nil"/>
              <w:right w:val="nil"/>
            </w:tcBorders>
            <w:shd w:val="clear" w:color="auto" w:fill="auto"/>
            <w:noWrap/>
            <w:vAlign w:val="bottom"/>
            <w:hideMark/>
          </w:tcPr>
          <w:p w14:paraId="4F64CB3A"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Neurologic Dysfunction</w:t>
            </w:r>
          </w:p>
        </w:tc>
        <w:tc>
          <w:tcPr>
            <w:tcW w:w="1096" w:type="pct"/>
            <w:tcBorders>
              <w:top w:val="nil"/>
              <w:left w:val="nil"/>
              <w:bottom w:val="nil"/>
              <w:right w:val="nil"/>
            </w:tcBorders>
            <w:shd w:val="clear" w:color="auto" w:fill="auto"/>
            <w:noWrap/>
            <w:vAlign w:val="bottom"/>
            <w:hideMark/>
          </w:tcPr>
          <w:p w14:paraId="68D54171"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r w:rsidR="007E4C6B" w:rsidRPr="007E4C6B" w14:paraId="23D3543A" w14:textId="77777777" w:rsidTr="007E4C6B">
        <w:trPr>
          <w:trHeight w:val="300"/>
        </w:trPr>
        <w:tc>
          <w:tcPr>
            <w:tcW w:w="3904" w:type="pct"/>
            <w:tcBorders>
              <w:top w:val="nil"/>
              <w:left w:val="nil"/>
              <w:bottom w:val="nil"/>
              <w:right w:val="nil"/>
            </w:tcBorders>
            <w:shd w:val="clear" w:color="auto" w:fill="auto"/>
            <w:noWrap/>
            <w:vAlign w:val="bottom"/>
            <w:hideMark/>
          </w:tcPr>
          <w:p w14:paraId="219EDC2C" w14:textId="77777777" w:rsidR="007E4C6B" w:rsidRPr="007E4C6B" w:rsidRDefault="007E4C6B" w:rsidP="007E4C6B">
            <w:pPr>
              <w:rPr>
                <w:rFonts w:ascii="Aptos Narrow" w:hAnsi="Aptos Narrow"/>
                <w:color w:val="000000"/>
                <w:sz w:val="22"/>
                <w:szCs w:val="22"/>
              </w:rPr>
            </w:pPr>
            <w:r w:rsidRPr="007E4C6B">
              <w:rPr>
                <w:rFonts w:ascii="Aptos Narrow" w:hAnsi="Aptos Narrow"/>
                <w:color w:val="000000"/>
                <w:sz w:val="22"/>
                <w:szCs w:val="22"/>
              </w:rPr>
              <w:t>RRT</w:t>
            </w:r>
          </w:p>
        </w:tc>
        <w:tc>
          <w:tcPr>
            <w:tcW w:w="1096" w:type="pct"/>
            <w:tcBorders>
              <w:top w:val="nil"/>
              <w:left w:val="nil"/>
              <w:bottom w:val="nil"/>
              <w:right w:val="nil"/>
            </w:tcBorders>
            <w:shd w:val="clear" w:color="auto" w:fill="auto"/>
            <w:noWrap/>
            <w:vAlign w:val="bottom"/>
            <w:hideMark/>
          </w:tcPr>
          <w:p w14:paraId="66714E3C" w14:textId="77777777" w:rsidR="007E4C6B" w:rsidRPr="007E4C6B" w:rsidRDefault="007E4C6B" w:rsidP="007E4C6B">
            <w:pPr>
              <w:jc w:val="right"/>
              <w:rPr>
                <w:rFonts w:ascii="Aptos Narrow" w:hAnsi="Aptos Narrow"/>
                <w:color w:val="000000"/>
                <w:sz w:val="22"/>
                <w:szCs w:val="22"/>
              </w:rPr>
            </w:pPr>
            <w:r w:rsidRPr="007E4C6B">
              <w:rPr>
                <w:rFonts w:ascii="Aptos Narrow" w:hAnsi="Aptos Narrow"/>
                <w:color w:val="000000"/>
                <w:sz w:val="22"/>
                <w:szCs w:val="22"/>
              </w:rPr>
              <w:t>2</w:t>
            </w:r>
          </w:p>
        </w:tc>
      </w:tr>
    </w:tbl>
    <w:p w14:paraId="6057EFEB" w14:textId="05B09841" w:rsidR="00C7708E" w:rsidRDefault="00C7708E" w:rsidP="00A57C84"/>
    <w:p w14:paraId="62CDB586" w14:textId="77777777" w:rsidR="00C7708E" w:rsidRDefault="00C7708E">
      <w:r>
        <w:br w:type="page"/>
      </w:r>
    </w:p>
    <w:tbl>
      <w:tblPr>
        <w:tblpPr w:leftFromText="180" w:rightFromText="180" w:vertAnchor="page" w:horzAnchor="margin" w:tblpY="3752"/>
        <w:tblW w:w="5000" w:type="pct"/>
        <w:tblLook w:val="04A0" w:firstRow="1" w:lastRow="0" w:firstColumn="1" w:lastColumn="0" w:noHBand="0" w:noVBand="1"/>
      </w:tblPr>
      <w:tblGrid>
        <w:gridCol w:w="5138"/>
        <w:gridCol w:w="1585"/>
        <w:gridCol w:w="1583"/>
      </w:tblGrid>
      <w:tr w:rsidR="00C7708E" w:rsidRPr="00C7708E" w14:paraId="513681FE" w14:textId="77777777" w:rsidTr="00A15DB7">
        <w:trPr>
          <w:trHeight w:val="300"/>
        </w:trPr>
        <w:tc>
          <w:tcPr>
            <w:tcW w:w="3093" w:type="pct"/>
            <w:tcBorders>
              <w:top w:val="nil"/>
              <w:left w:val="nil"/>
              <w:bottom w:val="nil"/>
              <w:right w:val="nil"/>
            </w:tcBorders>
            <w:shd w:val="clear" w:color="auto" w:fill="auto"/>
            <w:noWrap/>
            <w:vAlign w:val="bottom"/>
            <w:hideMark/>
          </w:tcPr>
          <w:p w14:paraId="2AC018ED" w14:textId="77777777" w:rsidR="00C7708E" w:rsidRPr="00C7708E" w:rsidRDefault="00C7708E" w:rsidP="00A15DB7"/>
        </w:tc>
        <w:tc>
          <w:tcPr>
            <w:tcW w:w="954" w:type="pct"/>
            <w:tcBorders>
              <w:top w:val="nil"/>
              <w:left w:val="nil"/>
              <w:bottom w:val="nil"/>
              <w:right w:val="nil"/>
            </w:tcBorders>
            <w:shd w:val="clear" w:color="auto" w:fill="auto"/>
            <w:noWrap/>
            <w:vAlign w:val="bottom"/>
            <w:hideMark/>
          </w:tcPr>
          <w:p w14:paraId="26890874"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0%</w:t>
            </w:r>
          </w:p>
        </w:tc>
        <w:tc>
          <w:tcPr>
            <w:tcW w:w="953" w:type="pct"/>
            <w:tcBorders>
              <w:top w:val="nil"/>
              <w:left w:val="nil"/>
              <w:bottom w:val="nil"/>
              <w:right w:val="nil"/>
            </w:tcBorders>
            <w:shd w:val="clear" w:color="auto" w:fill="auto"/>
            <w:noWrap/>
            <w:vAlign w:val="bottom"/>
            <w:hideMark/>
          </w:tcPr>
          <w:p w14:paraId="72160123"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1%</w:t>
            </w:r>
          </w:p>
        </w:tc>
      </w:tr>
      <w:tr w:rsidR="00C7708E" w:rsidRPr="00C7708E" w14:paraId="6F6E6115" w14:textId="77777777" w:rsidTr="00A15DB7">
        <w:trPr>
          <w:trHeight w:val="300"/>
        </w:trPr>
        <w:tc>
          <w:tcPr>
            <w:tcW w:w="3093" w:type="pct"/>
            <w:tcBorders>
              <w:top w:val="nil"/>
              <w:left w:val="nil"/>
              <w:bottom w:val="nil"/>
              <w:right w:val="nil"/>
            </w:tcBorders>
            <w:shd w:val="clear" w:color="auto" w:fill="auto"/>
            <w:noWrap/>
            <w:vAlign w:val="bottom"/>
            <w:hideMark/>
          </w:tcPr>
          <w:p w14:paraId="3325C4DE"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Hospital Mortality</w:t>
            </w:r>
          </w:p>
        </w:tc>
        <w:tc>
          <w:tcPr>
            <w:tcW w:w="954" w:type="pct"/>
            <w:tcBorders>
              <w:top w:val="nil"/>
              <w:left w:val="nil"/>
              <w:bottom w:val="nil"/>
              <w:right w:val="nil"/>
            </w:tcBorders>
            <w:shd w:val="clear" w:color="auto" w:fill="auto"/>
            <w:noWrap/>
            <w:vAlign w:val="bottom"/>
            <w:hideMark/>
          </w:tcPr>
          <w:p w14:paraId="4AFE3916"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84.02267</w:t>
            </w:r>
          </w:p>
        </w:tc>
        <w:tc>
          <w:tcPr>
            <w:tcW w:w="953" w:type="pct"/>
            <w:tcBorders>
              <w:top w:val="nil"/>
              <w:left w:val="nil"/>
              <w:bottom w:val="nil"/>
              <w:right w:val="nil"/>
            </w:tcBorders>
            <w:shd w:val="clear" w:color="auto" w:fill="auto"/>
            <w:noWrap/>
            <w:vAlign w:val="bottom"/>
            <w:hideMark/>
          </w:tcPr>
          <w:p w14:paraId="15E0E2ED"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15.97733</w:t>
            </w:r>
          </w:p>
        </w:tc>
      </w:tr>
      <w:tr w:rsidR="00C7708E" w:rsidRPr="00C7708E" w14:paraId="0A6E7BDB" w14:textId="77777777" w:rsidTr="00A15DB7">
        <w:trPr>
          <w:trHeight w:val="300"/>
        </w:trPr>
        <w:tc>
          <w:tcPr>
            <w:tcW w:w="3093" w:type="pct"/>
            <w:tcBorders>
              <w:top w:val="nil"/>
              <w:left w:val="nil"/>
              <w:bottom w:val="nil"/>
              <w:right w:val="nil"/>
            </w:tcBorders>
            <w:shd w:val="clear" w:color="auto" w:fill="auto"/>
            <w:noWrap/>
            <w:vAlign w:val="bottom"/>
            <w:hideMark/>
          </w:tcPr>
          <w:p w14:paraId="788F4B4D"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Gender</w:t>
            </w:r>
          </w:p>
        </w:tc>
        <w:tc>
          <w:tcPr>
            <w:tcW w:w="954" w:type="pct"/>
            <w:tcBorders>
              <w:top w:val="nil"/>
              <w:left w:val="nil"/>
              <w:bottom w:val="nil"/>
              <w:right w:val="nil"/>
            </w:tcBorders>
            <w:shd w:val="clear" w:color="auto" w:fill="auto"/>
            <w:noWrap/>
            <w:vAlign w:val="bottom"/>
            <w:hideMark/>
          </w:tcPr>
          <w:p w14:paraId="2C48BFB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0</w:t>
            </w:r>
          </w:p>
        </w:tc>
        <w:tc>
          <w:tcPr>
            <w:tcW w:w="953" w:type="pct"/>
            <w:tcBorders>
              <w:top w:val="nil"/>
              <w:left w:val="nil"/>
              <w:bottom w:val="nil"/>
              <w:right w:val="nil"/>
            </w:tcBorders>
            <w:shd w:val="clear" w:color="auto" w:fill="auto"/>
            <w:noWrap/>
            <w:vAlign w:val="bottom"/>
            <w:hideMark/>
          </w:tcPr>
          <w:p w14:paraId="7DF06563"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0</w:t>
            </w:r>
          </w:p>
        </w:tc>
      </w:tr>
      <w:tr w:rsidR="00C7708E" w:rsidRPr="00C7708E" w14:paraId="36F3ED16" w14:textId="77777777" w:rsidTr="00A15DB7">
        <w:trPr>
          <w:trHeight w:val="300"/>
        </w:trPr>
        <w:tc>
          <w:tcPr>
            <w:tcW w:w="3093" w:type="pct"/>
            <w:tcBorders>
              <w:top w:val="nil"/>
              <w:left w:val="nil"/>
              <w:bottom w:val="nil"/>
              <w:right w:val="nil"/>
            </w:tcBorders>
            <w:shd w:val="clear" w:color="auto" w:fill="auto"/>
            <w:noWrap/>
            <w:vAlign w:val="bottom"/>
            <w:hideMark/>
          </w:tcPr>
          <w:p w14:paraId="4B9241D2"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Uncomplicated Hypertension</w:t>
            </w:r>
          </w:p>
        </w:tc>
        <w:tc>
          <w:tcPr>
            <w:tcW w:w="954" w:type="pct"/>
            <w:tcBorders>
              <w:top w:val="nil"/>
              <w:left w:val="nil"/>
              <w:bottom w:val="nil"/>
              <w:right w:val="nil"/>
            </w:tcBorders>
            <w:shd w:val="clear" w:color="auto" w:fill="auto"/>
            <w:noWrap/>
            <w:vAlign w:val="bottom"/>
            <w:hideMark/>
          </w:tcPr>
          <w:p w14:paraId="44F3F725"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53.60907</w:t>
            </w:r>
          </w:p>
        </w:tc>
        <w:tc>
          <w:tcPr>
            <w:tcW w:w="953" w:type="pct"/>
            <w:tcBorders>
              <w:top w:val="nil"/>
              <w:left w:val="nil"/>
              <w:bottom w:val="nil"/>
              <w:right w:val="nil"/>
            </w:tcBorders>
            <w:shd w:val="clear" w:color="auto" w:fill="auto"/>
            <w:noWrap/>
            <w:vAlign w:val="bottom"/>
            <w:hideMark/>
          </w:tcPr>
          <w:p w14:paraId="5E5D28D2"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46.39093</w:t>
            </w:r>
          </w:p>
        </w:tc>
      </w:tr>
      <w:tr w:rsidR="00C7708E" w:rsidRPr="00C7708E" w14:paraId="13C18300" w14:textId="77777777" w:rsidTr="00A15DB7">
        <w:trPr>
          <w:trHeight w:val="300"/>
        </w:trPr>
        <w:tc>
          <w:tcPr>
            <w:tcW w:w="3093" w:type="pct"/>
            <w:tcBorders>
              <w:top w:val="nil"/>
              <w:left w:val="nil"/>
              <w:bottom w:val="nil"/>
              <w:right w:val="nil"/>
            </w:tcBorders>
            <w:shd w:val="clear" w:color="auto" w:fill="auto"/>
            <w:noWrap/>
            <w:vAlign w:val="bottom"/>
            <w:hideMark/>
          </w:tcPr>
          <w:p w14:paraId="46DB34F1"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Complicated Hypertension</w:t>
            </w:r>
          </w:p>
        </w:tc>
        <w:tc>
          <w:tcPr>
            <w:tcW w:w="954" w:type="pct"/>
            <w:tcBorders>
              <w:top w:val="nil"/>
              <w:left w:val="nil"/>
              <w:bottom w:val="nil"/>
              <w:right w:val="nil"/>
            </w:tcBorders>
            <w:shd w:val="clear" w:color="auto" w:fill="auto"/>
            <w:noWrap/>
            <w:vAlign w:val="bottom"/>
            <w:hideMark/>
          </w:tcPr>
          <w:p w14:paraId="628AD41F"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92.2417</w:t>
            </w:r>
          </w:p>
        </w:tc>
        <w:tc>
          <w:tcPr>
            <w:tcW w:w="953" w:type="pct"/>
            <w:tcBorders>
              <w:top w:val="nil"/>
              <w:left w:val="nil"/>
              <w:bottom w:val="nil"/>
              <w:right w:val="nil"/>
            </w:tcBorders>
            <w:shd w:val="clear" w:color="auto" w:fill="auto"/>
            <w:noWrap/>
            <w:vAlign w:val="bottom"/>
            <w:hideMark/>
          </w:tcPr>
          <w:p w14:paraId="02F8898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7.758301</w:t>
            </w:r>
          </w:p>
        </w:tc>
      </w:tr>
      <w:tr w:rsidR="00C7708E" w:rsidRPr="00C7708E" w14:paraId="642BF98A" w14:textId="77777777" w:rsidTr="00A15DB7">
        <w:trPr>
          <w:trHeight w:val="300"/>
        </w:trPr>
        <w:tc>
          <w:tcPr>
            <w:tcW w:w="3093" w:type="pct"/>
            <w:tcBorders>
              <w:top w:val="nil"/>
              <w:left w:val="nil"/>
              <w:bottom w:val="nil"/>
              <w:right w:val="nil"/>
            </w:tcBorders>
            <w:shd w:val="clear" w:color="auto" w:fill="auto"/>
            <w:noWrap/>
            <w:vAlign w:val="bottom"/>
            <w:hideMark/>
          </w:tcPr>
          <w:p w14:paraId="01CB40E4"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Uncomplicated Diabetes</w:t>
            </w:r>
          </w:p>
        </w:tc>
        <w:tc>
          <w:tcPr>
            <w:tcW w:w="954" w:type="pct"/>
            <w:tcBorders>
              <w:top w:val="nil"/>
              <w:left w:val="nil"/>
              <w:bottom w:val="nil"/>
              <w:right w:val="nil"/>
            </w:tcBorders>
            <w:shd w:val="clear" w:color="auto" w:fill="auto"/>
            <w:noWrap/>
            <w:vAlign w:val="bottom"/>
            <w:hideMark/>
          </w:tcPr>
          <w:p w14:paraId="6D85238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79.33061</w:t>
            </w:r>
          </w:p>
        </w:tc>
        <w:tc>
          <w:tcPr>
            <w:tcW w:w="953" w:type="pct"/>
            <w:tcBorders>
              <w:top w:val="nil"/>
              <w:left w:val="nil"/>
              <w:bottom w:val="nil"/>
              <w:right w:val="nil"/>
            </w:tcBorders>
            <w:shd w:val="clear" w:color="auto" w:fill="auto"/>
            <w:noWrap/>
            <w:vAlign w:val="bottom"/>
            <w:hideMark/>
          </w:tcPr>
          <w:p w14:paraId="27B19EF6"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20.66939</w:t>
            </w:r>
          </w:p>
        </w:tc>
      </w:tr>
      <w:tr w:rsidR="00C7708E" w:rsidRPr="00C7708E" w14:paraId="0E280654" w14:textId="77777777" w:rsidTr="00A15DB7">
        <w:trPr>
          <w:trHeight w:val="300"/>
        </w:trPr>
        <w:tc>
          <w:tcPr>
            <w:tcW w:w="3093" w:type="pct"/>
            <w:tcBorders>
              <w:top w:val="nil"/>
              <w:left w:val="nil"/>
              <w:bottom w:val="nil"/>
              <w:right w:val="nil"/>
            </w:tcBorders>
            <w:shd w:val="clear" w:color="auto" w:fill="auto"/>
            <w:noWrap/>
            <w:vAlign w:val="bottom"/>
            <w:hideMark/>
          </w:tcPr>
          <w:p w14:paraId="0611097D"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Complicated Diabetes</w:t>
            </w:r>
          </w:p>
        </w:tc>
        <w:tc>
          <w:tcPr>
            <w:tcW w:w="954" w:type="pct"/>
            <w:tcBorders>
              <w:top w:val="nil"/>
              <w:left w:val="nil"/>
              <w:bottom w:val="nil"/>
              <w:right w:val="nil"/>
            </w:tcBorders>
            <w:shd w:val="clear" w:color="auto" w:fill="auto"/>
            <w:noWrap/>
            <w:vAlign w:val="bottom"/>
            <w:hideMark/>
          </w:tcPr>
          <w:p w14:paraId="56A5B888"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94.92136</w:t>
            </w:r>
          </w:p>
        </w:tc>
        <w:tc>
          <w:tcPr>
            <w:tcW w:w="953" w:type="pct"/>
            <w:tcBorders>
              <w:top w:val="nil"/>
              <w:left w:val="nil"/>
              <w:bottom w:val="nil"/>
              <w:right w:val="nil"/>
            </w:tcBorders>
            <w:shd w:val="clear" w:color="auto" w:fill="auto"/>
            <w:noWrap/>
            <w:vAlign w:val="bottom"/>
            <w:hideMark/>
          </w:tcPr>
          <w:p w14:paraId="2EA5151F"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5.078642</w:t>
            </w:r>
          </w:p>
        </w:tc>
      </w:tr>
      <w:tr w:rsidR="00C7708E" w:rsidRPr="00C7708E" w14:paraId="6C1F92FD" w14:textId="77777777" w:rsidTr="00A15DB7">
        <w:trPr>
          <w:trHeight w:val="300"/>
        </w:trPr>
        <w:tc>
          <w:tcPr>
            <w:tcW w:w="3093" w:type="pct"/>
            <w:tcBorders>
              <w:top w:val="nil"/>
              <w:left w:val="nil"/>
              <w:bottom w:val="nil"/>
              <w:right w:val="nil"/>
            </w:tcBorders>
            <w:shd w:val="clear" w:color="auto" w:fill="auto"/>
            <w:noWrap/>
            <w:vAlign w:val="bottom"/>
            <w:hideMark/>
          </w:tcPr>
          <w:p w14:paraId="3087839B"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Malignancy</w:t>
            </w:r>
          </w:p>
        </w:tc>
        <w:tc>
          <w:tcPr>
            <w:tcW w:w="954" w:type="pct"/>
            <w:tcBorders>
              <w:top w:val="nil"/>
              <w:left w:val="nil"/>
              <w:bottom w:val="nil"/>
              <w:right w:val="nil"/>
            </w:tcBorders>
            <w:shd w:val="clear" w:color="auto" w:fill="auto"/>
            <w:noWrap/>
            <w:vAlign w:val="bottom"/>
            <w:hideMark/>
          </w:tcPr>
          <w:p w14:paraId="59D0A8E6"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89.34491</w:t>
            </w:r>
          </w:p>
        </w:tc>
        <w:tc>
          <w:tcPr>
            <w:tcW w:w="953" w:type="pct"/>
            <w:tcBorders>
              <w:top w:val="nil"/>
              <w:left w:val="nil"/>
              <w:bottom w:val="nil"/>
              <w:right w:val="nil"/>
            </w:tcBorders>
            <w:shd w:val="clear" w:color="auto" w:fill="auto"/>
            <w:noWrap/>
            <w:vAlign w:val="bottom"/>
            <w:hideMark/>
          </w:tcPr>
          <w:p w14:paraId="34EC665B"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10.65509</w:t>
            </w:r>
          </w:p>
        </w:tc>
      </w:tr>
      <w:tr w:rsidR="00C7708E" w:rsidRPr="00C7708E" w14:paraId="1F1EEE1B" w14:textId="77777777" w:rsidTr="00A15DB7">
        <w:trPr>
          <w:trHeight w:val="300"/>
        </w:trPr>
        <w:tc>
          <w:tcPr>
            <w:tcW w:w="3093" w:type="pct"/>
            <w:tcBorders>
              <w:top w:val="nil"/>
              <w:left w:val="nil"/>
              <w:bottom w:val="nil"/>
              <w:right w:val="nil"/>
            </w:tcBorders>
            <w:shd w:val="clear" w:color="auto" w:fill="auto"/>
            <w:noWrap/>
            <w:vAlign w:val="bottom"/>
            <w:hideMark/>
          </w:tcPr>
          <w:p w14:paraId="1256DD43"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Hematologic Disease</w:t>
            </w:r>
          </w:p>
        </w:tc>
        <w:tc>
          <w:tcPr>
            <w:tcW w:w="954" w:type="pct"/>
            <w:tcBorders>
              <w:top w:val="nil"/>
              <w:left w:val="nil"/>
              <w:bottom w:val="nil"/>
              <w:right w:val="nil"/>
            </w:tcBorders>
            <w:shd w:val="clear" w:color="auto" w:fill="auto"/>
            <w:noWrap/>
            <w:vAlign w:val="bottom"/>
            <w:hideMark/>
          </w:tcPr>
          <w:p w14:paraId="297315CE"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85.103</w:t>
            </w:r>
          </w:p>
        </w:tc>
        <w:tc>
          <w:tcPr>
            <w:tcW w:w="953" w:type="pct"/>
            <w:tcBorders>
              <w:top w:val="nil"/>
              <w:left w:val="nil"/>
              <w:bottom w:val="nil"/>
              <w:right w:val="nil"/>
            </w:tcBorders>
            <w:shd w:val="clear" w:color="auto" w:fill="auto"/>
            <w:noWrap/>
            <w:vAlign w:val="bottom"/>
            <w:hideMark/>
          </w:tcPr>
          <w:p w14:paraId="3F1837B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14.897</w:t>
            </w:r>
          </w:p>
        </w:tc>
      </w:tr>
      <w:tr w:rsidR="00C7708E" w:rsidRPr="00C7708E" w14:paraId="6C63AD02" w14:textId="77777777" w:rsidTr="00A15DB7">
        <w:trPr>
          <w:trHeight w:val="300"/>
        </w:trPr>
        <w:tc>
          <w:tcPr>
            <w:tcW w:w="3093" w:type="pct"/>
            <w:tcBorders>
              <w:top w:val="nil"/>
              <w:left w:val="nil"/>
              <w:bottom w:val="nil"/>
              <w:right w:val="nil"/>
            </w:tcBorders>
            <w:shd w:val="clear" w:color="auto" w:fill="auto"/>
            <w:noWrap/>
            <w:vAlign w:val="bottom"/>
            <w:hideMark/>
          </w:tcPr>
          <w:p w14:paraId="00A14E3D"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Metastasis</w:t>
            </w:r>
          </w:p>
        </w:tc>
        <w:tc>
          <w:tcPr>
            <w:tcW w:w="954" w:type="pct"/>
            <w:tcBorders>
              <w:top w:val="nil"/>
              <w:left w:val="nil"/>
              <w:bottom w:val="nil"/>
              <w:right w:val="nil"/>
            </w:tcBorders>
            <w:shd w:val="clear" w:color="auto" w:fill="auto"/>
            <w:noWrap/>
            <w:vAlign w:val="bottom"/>
            <w:hideMark/>
          </w:tcPr>
          <w:p w14:paraId="47433820"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95.6151</w:t>
            </w:r>
          </w:p>
        </w:tc>
        <w:tc>
          <w:tcPr>
            <w:tcW w:w="953" w:type="pct"/>
            <w:tcBorders>
              <w:top w:val="nil"/>
              <w:left w:val="nil"/>
              <w:bottom w:val="nil"/>
              <w:right w:val="nil"/>
            </w:tcBorders>
            <w:shd w:val="clear" w:color="auto" w:fill="auto"/>
            <w:noWrap/>
            <w:vAlign w:val="bottom"/>
            <w:hideMark/>
          </w:tcPr>
          <w:p w14:paraId="78CD05C7"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4.384896</w:t>
            </w:r>
          </w:p>
        </w:tc>
      </w:tr>
      <w:tr w:rsidR="00C7708E" w:rsidRPr="00C7708E" w14:paraId="0A7EC48B" w14:textId="77777777" w:rsidTr="00A15DB7">
        <w:trPr>
          <w:trHeight w:val="300"/>
        </w:trPr>
        <w:tc>
          <w:tcPr>
            <w:tcW w:w="3093" w:type="pct"/>
            <w:tcBorders>
              <w:top w:val="nil"/>
              <w:left w:val="nil"/>
              <w:bottom w:val="nil"/>
              <w:right w:val="nil"/>
            </w:tcBorders>
            <w:shd w:val="clear" w:color="auto" w:fill="auto"/>
            <w:noWrap/>
            <w:vAlign w:val="bottom"/>
            <w:hideMark/>
          </w:tcPr>
          <w:p w14:paraId="46F12089"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Peripheral Vascular Disease</w:t>
            </w:r>
          </w:p>
        </w:tc>
        <w:tc>
          <w:tcPr>
            <w:tcW w:w="954" w:type="pct"/>
            <w:tcBorders>
              <w:top w:val="nil"/>
              <w:left w:val="nil"/>
              <w:bottom w:val="nil"/>
              <w:right w:val="nil"/>
            </w:tcBorders>
            <w:shd w:val="clear" w:color="auto" w:fill="auto"/>
            <w:noWrap/>
            <w:vAlign w:val="bottom"/>
            <w:hideMark/>
          </w:tcPr>
          <w:p w14:paraId="2B79F685"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91.32024</w:t>
            </w:r>
          </w:p>
        </w:tc>
        <w:tc>
          <w:tcPr>
            <w:tcW w:w="953" w:type="pct"/>
            <w:tcBorders>
              <w:top w:val="nil"/>
              <w:left w:val="nil"/>
              <w:bottom w:val="nil"/>
              <w:right w:val="nil"/>
            </w:tcBorders>
            <w:shd w:val="clear" w:color="auto" w:fill="auto"/>
            <w:noWrap/>
            <w:vAlign w:val="bottom"/>
            <w:hideMark/>
          </w:tcPr>
          <w:p w14:paraId="00F3227D"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8.679765</w:t>
            </w:r>
          </w:p>
        </w:tc>
      </w:tr>
      <w:tr w:rsidR="00C7708E" w:rsidRPr="00C7708E" w14:paraId="2952C7C7" w14:textId="77777777" w:rsidTr="00A15DB7">
        <w:trPr>
          <w:trHeight w:val="300"/>
        </w:trPr>
        <w:tc>
          <w:tcPr>
            <w:tcW w:w="3093" w:type="pct"/>
            <w:tcBorders>
              <w:top w:val="nil"/>
              <w:left w:val="nil"/>
              <w:bottom w:val="nil"/>
              <w:right w:val="nil"/>
            </w:tcBorders>
            <w:shd w:val="clear" w:color="auto" w:fill="auto"/>
            <w:noWrap/>
            <w:vAlign w:val="bottom"/>
            <w:hideMark/>
          </w:tcPr>
          <w:p w14:paraId="3C46C5A4"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Hypothyroidism</w:t>
            </w:r>
          </w:p>
        </w:tc>
        <w:tc>
          <w:tcPr>
            <w:tcW w:w="954" w:type="pct"/>
            <w:tcBorders>
              <w:top w:val="nil"/>
              <w:left w:val="nil"/>
              <w:bottom w:val="nil"/>
              <w:right w:val="nil"/>
            </w:tcBorders>
            <w:shd w:val="clear" w:color="auto" w:fill="auto"/>
            <w:noWrap/>
            <w:vAlign w:val="bottom"/>
            <w:hideMark/>
          </w:tcPr>
          <w:p w14:paraId="0218EBF4"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91.65387</w:t>
            </w:r>
          </w:p>
        </w:tc>
        <w:tc>
          <w:tcPr>
            <w:tcW w:w="953" w:type="pct"/>
            <w:tcBorders>
              <w:top w:val="nil"/>
              <w:left w:val="nil"/>
              <w:bottom w:val="nil"/>
              <w:right w:val="nil"/>
            </w:tcBorders>
            <w:shd w:val="clear" w:color="auto" w:fill="auto"/>
            <w:noWrap/>
            <w:vAlign w:val="bottom"/>
            <w:hideMark/>
          </w:tcPr>
          <w:p w14:paraId="11209076"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8.346131</w:t>
            </w:r>
          </w:p>
        </w:tc>
      </w:tr>
      <w:tr w:rsidR="00C7708E" w:rsidRPr="00C7708E" w14:paraId="35CE1A53" w14:textId="77777777" w:rsidTr="00A15DB7">
        <w:trPr>
          <w:trHeight w:val="300"/>
        </w:trPr>
        <w:tc>
          <w:tcPr>
            <w:tcW w:w="3093" w:type="pct"/>
            <w:tcBorders>
              <w:top w:val="nil"/>
              <w:left w:val="nil"/>
              <w:bottom w:val="nil"/>
              <w:right w:val="nil"/>
            </w:tcBorders>
            <w:shd w:val="clear" w:color="auto" w:fill="auto"/>
            <w:noWrap/>
            <w:vAlign w:val="bottom"/>
            <w:hideMark/>
          </w:tcPr>
          <w:p w14:paraId="67C6DDA7"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Chronic Heart Failure</w:t>
            </w:r>
          </w:p>
        </w:tc>
        <w:tc>
          <w:tcPr>
            <w:tcW w:w="954" w:type="pct"/>
            <w:tcBorders>
              <w:top w:val="nil"/>
              <w:left w:val="nil"/>
              <w:bottom w:val="nil"/>
              <w:right w:val="nil"/>
            </w:tcBorders>
            <w:shd w:val="clear" w:color="auto" w:fill="auto"/>
            <w:noWrap/>
            <w:vAlign w:val="bottom"/>
            <w:hideMark/>
          </w:tcPr>
          <w:p w14:paraId="533250FE"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75.98369</w:t>
            </w:r>
          </w:p>
        </w:tc>
        <w:tc>
          <w:tcPr>
            <w:tcW w:w="953" w:type="pct"/>
            <w:tcBorders>
              <w:top w:val="nil"/>
              <w:left w:val="nil"/>
              <w:bottom w:val="nil"/>
              <w:right w:val="nil"/>
            </w:tcBorders>
            <w:shd w:val="clear" w:color="auto" w:fill="auto"/>
            <w:noWrap/>
            <w:vAlign w:val="bottom"/>
            <w:hideMark/>
          </w:tcPr>
          <w:p w14:paraId="4C5A0DBE"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24.01631</w:t>
            </w:r>
          </w:p>
        </w:tc>
      </w:tr>
      <w:tr w:rsidR="00C7708E" w:rsidRPr="00C7708E" w14:paraId="15B44758" w14:textId="77777777" w:rsidTr="00A15DB7">
        <w:trPr>
          <w:trHeight w:val="300"/>
        </w:trPr>
        <w:tc>
          <w:tcPr>
            <w:tcW w:w="3093" w:type="pct"/>
            <w:tcBorders>
              <w:top w:val="nil"/>
              <w:left w:val="nil"/>
              <w:bottom w:val="nil"/>
              <w:right w:val="nil"/>
            </w:tcBorders>
            <w:shd w:val="clear" w:color="auto" w:fill="auto"/>
            <w:noWrap/>
            <w:vAlign w:val="bottom"/>
            <w:hideMark/>
          </w:tcPr>
          <w:p w14:paraId="3ED4B5FF"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Stroke</w:t>
            </w:r>
          </w:p>
        </w:tc>
        <w:tc>
          <w:tcPr>
            <w:tcW w:w="954" w:type="pct"/>
            <w:tcBorders>
              <w:top w:val="nil"/>
              <w:left w:val="nil"/>
              <w:bottom w:val="nil"/>
              <w:right w:val="nil"/>
            </w:tcBorders>
            <w:shd w:val="clear" w:color="auto" w:fill="auto"/>
            <w:noWrap/>
            <w:vAlign w:val="bottom"/>
            <w:hideMark/>
          </w:tcPr>
          <w:p w14:paraId="0156DB4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94.39708</w:t>
            </w:r>
          </w:p>
        </w:tc>
        <w:tc>
          <w:tcPr>
            <w:tcW w:w="953" w:type="pct"/>
            <w:tcBorders>
              <w:top w:val="nil"/>
              <w:left w:val="nil"/>
              <w:bottom w:val="nil"/>
              <w:right w:val="nil"/>
            </w:tcBorders>
            <w:shd w:val="clear" w:color="auto" w:fill="auto"/>
            <w:noWrap/>
            <w:vAlign w:val="bottom"/>
            <w:hideMark/>
          </w:tcPr>
          <w:p w14:paraId="7C27960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5.602923</w:t>
            </w:r>
          </w:p>
        </w:tc>
      </w:tr>
      <w:tr w:rsidR="00C7708E" w:rsidRPr="00C7708E" w14:paraId="5B69309E" w14:textId="77777777" w:rsidTr="00A15DB7">
        <w:trPr>
          <w:trHeight w:val="300"/>
        </w:trPr>
        <w:tc>
          <w:tcPr>
            <w:tcW w:w="3093" w:type="pct"/>
            <w:tcBorders>
              <w:top w:val="nil"/>
              <w:left w:val="nil"/>
              <w:bottom w:val="nil"/>
              <w:right w:val="nil"/>
            </w:tcBorders>
            <w:shd w:val="clear" w:color="auto" w:fill="auto"/>
            <w:noWrap/>
            <w:vAlign w:val="bottom"/>
            <w:hideMark/>
          </w:tcPr>
          <w:p w14:paraId="4021B916"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Liver Disease</w:t>
            </w:r>
          </w:p>
        </w:tc>
        <w:tc>
          <w:tcPr>
            <w:tcW w:w="954" w:type="pct"/>
            <w:tcBorders>
              <w:top w:val="nil"/>
              <w:left w:val="nil"/>
              <w:bottom w:val="nil"/>
              <w:right w:val="nil"/>
            </w:tcBorders>
            <w:shd w:val="clear" w:color="auto" w:fill="auto"/>
            <w:noWrap/>
            <w:vAlign w:val="bottom"/>
            <w:hideMark/>
          </w:tcPr>
          <w:p w14:paraId="68C64AB8"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90.47821</w:t>
            </w:r>
          </w:p>
        </w:tc>
        <w:tc>
          <w:tcPr>
            <w:tcW w:w="953" w:type="pct"/>
            <w:tcBorders>
              <w:top w:val="nil"/>
              <w:left w:val="nil"/>
              <w:bottom w:val="nil"/>
              <w:right w:val="nil"/>
            </w:tcBorders>
            <w:shd w:val="clear" w:color="auto" w:fill="auto"/>
            <w:noWrap/>
            <w:vAlign w:val="bottom"/>
            <w:hideMark/>
          </w:tcPr>
          <w:p w14:paraId="1A2D6AD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9.521792</w:t>
            </w:r>
          </w:p>
        </w:tc>
      </w:tr>
      <w:tr w:rsidR="00C7708E" w:rsidRPr="00C7708E" w14:paraId="1F3A95D7" w14:textId="77777777" w:rsidTr="00A15DB7">
        <w:trPr>
          <w:trHeight w:val="300"/>
        </w:trPr>
        <w:tc>
          <w:tcPr>
            <w:tcW w:w="3093" w:type="pct"/>
            <w:tcBorders>
              <w:top w:val="nil"/>
              <w:left w:val="nil"/>
              <w:bottom w:val="nil"/>
              <w:right w:val="nil"/>
            </w:tcBorders>
            <w:shd w:val="clear" w:color="auto" w:fill="auto"/>
            <w:noWrap/>
            <w:vAlign w:val="bottom"/>
            <w:hideMark/>
          </w:tcPr>
          <w:p w14:paraId="6D7B0E2A"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Sepsis</w:t>
            </w:r>
          </w:p>
        </w:tc>
        <w:tc>
          <w:tcPr>
            <w:tcW w:w="954" w:type="pct"/>
            <w:tcBorders>
              <w:top w:val="nil"/>
              <w:left w:val="nil"/>
              <w:bottom w:val="nil"/>
              <w:right w:val="nil"/>
            </w:tcBorders>
            <w:shd w:val="clear" w:color="auto" w:fill="auto"/>
            <w:noWrap/>
            <w:vAlign w:val="bottom"/>
            <w:hideMark/>
          </w:tcPr>
          <w:p w14:paraId="24DB4943"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85.06593</w:t>
            </w:r>
          </w:p>
        </w:tc>
        <w:tc>
          <w:tcPr>
            <w:tcW w:w="953" w:type="pct"/>
            <w:tcBorders>
              <w:top w:val="nil"/>
              <w:left w:val="nil"/>
              <w:bottom w:val="nil"/>
              <w:right w:val="nil"/>
            </w:tcBorders>
            <w:shd w:val="clear" w:color="auto" w:fill="auto"/>
            <w:noWrap/>
            <w:vAlign w:val="bottom"/>
            <w:hideMark/>
          </w:tcPr>
          <w:p w14:paraId="0B964751"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14.93407</w:t>
            </w:r>
          </w:p>
        </w:tc>
      </w:tr>
      <w:tr w:rsidR="00C7708E" w:rsidRPr="00C7708E" w14:paraId="638EFAE1" w14:textId="77777777" w:rsidTr="00A15DB7">
        <w:trPr>
          <w:trHeight w:val="300"/>
        </w:trPr>
        <w:tc>
          <w:tcPr>
            <w:tcW w:w="3093" w:type="pct"/>
            <w:tcBorders>
              <w:top w:val="nil"/>
              <w:left w:val="nil"/>
              <w:bottom w:val="nil"/>
              <w:right w:val="nil"/>
            </w:tcBorders>
            <w:shd w:val="clear" w:color="auto" w:fill="auto"/>
            <w:noWrap/>
            <w:vAlign w:val="bottom"/>
            <w:hideMark/>
          </w:tcPr>
          <w:p w14:paraId="2593216A"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Any Organ Failure</w:t>
            </w:r>
          </w:p>
        </w:tc>
        <w:tc>
          <w:tcPr>
            <w:tcW w:w="954" w:type="pct"/>
            <w:tcBorders>
              <w:top w:val="nil"/>
              <w:left w:val="nil"/>
              <w:bottom w:val="nil"/>
              <w:right w:val="nil"/>
            </w:tcBorders>
            <w:shd w:val="clear" w:color="auto" w:fill="auto"/>
            <w:noWrap/>
            <w:vAlign w:val="bottom"/>
            <w:hideMark/>
          </w:tcPr>
          <w:p w14:paraId="18759DDA"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49.29831</w:t>
            </w:r>
          </w:p>
        </w:tc>
        <w:tc>
          <w:tcPr>
            <w:tcW w:w="953" w:type="pct"/>
            <w:tcBorders>
              <w:top w:val="nil"/>
              <w:left w:val="nil"/>
              <w:bottom w:val="nil"/>
              <w:right w:val="nil"/>
            </w:tcBorders>
            <w:shd w:val="clear" w:color="auto" w:fill="auto"/>
            <w:noWrap/>
            <w:vAlign w:val="bottom"/>
            <w:hideMark/>
          </w:tcPr>
          <w:p w14:paraId="73356C77"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50.70169</w:t>
            </w:r>
          </w:p>
        </w:tc>
      </w:tr>
      <w:tr w:rsidR="00C7708E" w:rsidRPr="00C7708E" w14:paraId="01065967" w14:textId="77777777" w:rsidTr="00A15DB7">
        <w:trPr>
          <w:trHeight w:val="300"/>
        </w:trPr>
        <w:tc>
          <w:tcPr>
            <w:tcW w:w="3093" w:type="pct"/>
            <w:tcBorders>
              <w:top w:val="nil"/>
              <w:left w:val="nil"/>
              <w:bottom w:val="nil"/>
              <w:right w:val="nil"/>
            </w:tcBorders>
            <w:shd w:val="clear" w:color="auto" w:fill="auto"/>
            <w:noWrap/>
            <w:vAlign w:val="bottom"/>
            <w:hideMark/>
          </w:tcPr>
          <w:p w14:paraId="7F3B6812"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Severe Respiratory Failure</w:t>
            </w:r>
          </w:p>
        </w:tc>
        <w:tc>
          <w:tcPr>
            <w:tcW w:w="954" w:type="pct"/>
            <w:tcBorders>
              <w:top w:val="nil"/>
              <w:left w:val="nil"/>
              <w:bottom w:val="nil"/>
              <w:right w:val="nil"/>
            </w:tcBorders>
            <w:shd w:val="clear" w:color="auto" w:fill="auto"/>
            <w:noWrap/>
            <w:vAlign w:val="bottom"/>
            <w:hideMark/>
          </w:tcPr>
          <w:p w14:paraId="25146EAE"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93.53916</w:t>
            </w:r>
          </w:p>
        </w:tc>
        <w:tc>
          <w:tcPr>
            <w:tcW w:w="953" w:type="pct"/>
            <w:tcBorders>
              <w:top w:val="nil"/>
              <w:left w:val="nil"/>
              <w:bottom w:val="nil"/>
              <w:right w:val="nil"/>
            </w:tcBorders>
            <w:shd w:val="clear" w:color="auto" w:fill="auto"/>
            <w:noWrap/>
            <w:vAlign w:val="bottom"/>
            <w:hideMark/>
          </w:tcPr>
          <w:p w14:paraId="1BE6D1AB"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6.460838</w:t>
            </w:r>
          </w:p>
        </w:tc>
      </w:tr>
      <w:tr w:rsidR="00C7708E" w:rsidRPr="00C7708E" w14:paraId="45BDBDD4" w14:textId="77777777" w:rsidTr="00A15DB7">
        <w:trPr>
          <w:trHeight w:val="300"/>
        </w:trPr>
        <w:tc>
          <w:tcPr>
            <w:tcW w:w="3093" w:type="pct"/>
            <w:tcBorders>
              <w:top w:val="nil"/>
              <w:left w:val="nil"/>
              <w:bottom w:val="nil"/>
              <w:right w:val="nil"/>
            </w:tcBorders>
            <w:shd w:val="clear" w:color="auto" w:fill="auto"/>
            <w:noWrap/>
            <w:vAlign w:val="bottom"/>
            <w:hideMark/>
          </w:tcPr>
          <w:p w14:paraId="6BA07472"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Severe Coagulation Failure</w:t>
            </w:r>
          </w:p>
        </w:tc>
        <w:tc>
          <w:tcPr>
            <w:tcW w:w="954" w:type="pct"/>
            <w:tcBorders>
              <w:top w:val="nil"/>
              <w:left w:val="nil"/>
              <w:bottom w:val="nil"/>
              <w:right w:val="nil"/>
            </w:tcBorders>
            <w:shd w:val="clear" w:color="auto" w:fill="auto"/>
            <w:noWrap/>
            <w:vAlign w:val="bottom"/>
            <w:hideMark/>
          </w:tcPr>
          <w:p w14:paraId="05A023D1"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99.47042</w:t>
            </w:r>
          </w:p>
        </w:tc>
        <w:tc>
          <w:tcPr>
            <w:tcW w:w="953" w:type="pct"/>
            <w:tcBorders>
              <w:top w:val="nil"/>
              <w:left w:val="nil"/>
              <w:bottom w:val="nil"/>
              <w:right w:val="nil"/>
            </w:tcBorders>
            <w:shd w:val="clear" w:color="auto" w:fill="auto"/>
            <w:noWrap/>
            <w:vAlign w:val="bottom"/>
            <w:hideMark/>
          </w:tcPr>
          <w:p w14:paraId="6B8AC53E"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0.529577</w:t>
            </w:r>
          </w:p>
        </w:tc>
      </w:tr>
      <w:tr w:rsidR="00C7708E" w:rsidRPr="00C7708E" w14:paraId="634CDB65" w14:textId="77777777" w:rsidTr="00A15DB7">
        <w:trPr>
          <w:trHeight w:val="300"/>
        </w:trPr>
        <w:tc>
          <w:tcPr>
            <w:tcW w:w="3093" w:type="pct"/>
            <w:tcBorders>
              <w:top w:val="nil"/>
              <w:left w:val="nil"/>
              <w:bottom w:val="nil"/>
              <w:right w:val="nil"/>
            </w:tcBorders>
            <w:shd w:val="clear" w:color="auto" w:fill="auto"/>
            <w:noWrap/>
            <w:vAlign w:val="bottom"/>
            <w:hideMark/>
          </w:tcPr>
          <w:p w14:paraId="1B2853D9"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Severe Liver Failure</w:t>
            </w:r>
          </w:p>
        </w:tc>
        <w:tc>
          <w:tcPr>
            <w:tcW w:w="954" w:type="pct"/>
            <w:tcBorders>
              <w:top w:val="nil"/>
              <w:left w:val="nil"/>
              <w:bottom w:val="nil"/>
              <w:right w:val="nil"/>
            </w:tcBorders>
            <w:shd w:val="clear" w:color="auto" w:fill="auto"/>
            <w:noWrap/>
            <w:vAlign w:val="bottom"/>
            <w:hideMark/>
          </w:tcPr>
          <w:p w14:paraId="75255989"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98.83493</w:t>
            </w:r>
          </w:p>
        </w:tc>
        <w:tc>
          <w:tcPr>
            <w:tcW w:w="953" w:type="pct"/>
            <w:tcBorders>
              <w:top w:val="nil"/>
              <w:left w:val="nil"/>
              <w:bottom w:val="nil"/>
              <w:right w:val="nil"/>
            </w:tcBorders>
            <w:shd w:val="clear" w:color="auto" w:fill="auto"/>
            <w:noWrap/>
            <w:vAlign w:val="bottom"/>
            <w:hideMark/>
          </w:tcPr>
          <w:p w14:paraId="34E8D555"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1.165069</w:t>
            </w:r>
          </w:p>
        </w:tc>
      </w:tr>
      <w:tr w:rsidR="00C7708E" w:rsidRPr="00C7708E" w14:paraId="7357926F" w14:textId="77777777" w:rsidTr="00A15DB7">
        <w:trPr>
          <w:trHeight w:val="300"/>
        </w:trPr>
        <w:tc>
          <w:tcPr>
            <w:tcW w:w="3093" w:type="pct"/>
            <w:tcBorders>
              <w:top w:val="nil"/>
              <w:left w:val="nil"/>
              <w:bottom w:val="nil"/>
              <w:right w:val="nil"/>
            </w:tcBorders>
            <w:shd w:val="clear" w:color="auto" w:fill="auto"/>
            <w:noWrap/>
            <w:vAlign w:val="bottom"/>
            <w:hideMark/>
          </w:tcPr>
          <w:p w14:paraId="16899067"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Severe Cardiovascular Failure</w:t>
            </w:r>
          </w:p>
        </w:tc>
        <w:tc>
          <w:tcPr>
            <w:tcW w:w="954" w:type="pct"/>
            <w:tcBorders>
              <w:top w:val="nil"/>
              <w:left w:val="nil"/>
              <w:bottom w:val="nil"/>
              <w:right w:val="nil"/>
            </w:tcBorders>
            <w:shd w:val="clear" w:color="auto" w:fill="auto"/>
            <w:noWrap/>
            <w:vAlign w:val="bottom"/>
            <w:hideMark/>
          </w:tcPr>
          <w:p w14:paraId="367589A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87.80914</w:t>
            </w:r>
          </w:p>
        </w:tc>
        <w:tc>
          <w:tcPr>
            <w:tcW w:w="953" w:type="pct"/>
            <w:tcBorders>
              <w:top w:val="nil"/>
              <w:left w:val="nil"/>
              <w:bottom w:val="nil"/>
              <w:right w:val="nil"/>
            </w:tcBorders>
            <w:shd w:val="clear" w:color="auto" w:fill="auto"/>
            <w:noWrap/>
            <w:vAlign w:val="bottom"/>
            <w:hideMark/>
          </w:tcPr>
          <w:p w14:paraId="562F658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12.19086</w:t>
            </w:r>
          </w:p>
        </w:tc>
      </w:tr>
      <w:tr w:rsidR="00C7708E" w:rsidRPr="00C7708E" w14:paraId="40428B1A" w14:textId="77777777" w:rsidTr="00A15DB7">
        <w:trPr>
          <w:trHeight w:val="300"/>
        </w:trPr>
        <w:tc>
          <w:tcPr>
            <w:tcW w:w="3093" w:type="pct"/>
            <w:tcBorders>
              <w:top w:val="nil"/>
              <w:left w:val="nil"/>
              <w:bottom w:val="nil"/>
              <w:right w:val="nil"/>
            </w:tcBorders>
            <w:shd w:val="clear" w:color="auto" w:fill="auto"/>
            <w:noWrap/>
            <w:vAlign w:val="bottom"/>
            <w:hideMark/>
          </w:tcPr>
          <w:p w14:paraId="01999FB8"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Severe Central Nervous System Failure</w:t>
            </w:r>
          </w:p>
        </w:tc>
        <w:tc>
          <w:tcPr>
            <w:tcW w:w="954" w:type="pct"/>
            <w:tcBorders>
              <w:top w:val="nil"/>
              <w:left w:val="nil"/>
              <w:bottom w:val="nil"/>
              <w:right w:val="nil"/>
            </w:tcBorders>
            <w:shd w:val="clear" w:color="auto" w:fill="auto"/>
            <w:noWrap/>
            <w:vAlign w:val="bottom"/>
            <w:hideMark/>
          </w:tcPr>
          <w:p w14:paraId="7D90FED3"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94.17995</w:t>
            </w:r>
          </w:p>
        </w:tc>
        <w:tc>
          <w:tcPr>
            <w:tcW w:w="953" w:type="pct"/>
            <w:tcBorders>
              <w:top w:val="nil"/>
              <w:left w:val="nil"/>
              <w:bottom w:val="nil"/>
              <w:right w:val="nil"/>
            </w:tcBorders>
            <w:shd w:val="clear" w:color="auto" w:fill="auto"/>
            <w:noWrap/>
            <w:vAlign w:val="bottom"/>
            <w:hideMark/>
          </w:tcPr>
          <w:p w14:paraId="3E8CF291"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5.82005</w:t>
            </w:r>
          </w:p>
        </w:tc>
      </w:tr>
      <w:tr w:rsidR="00C7708E" w:rsidRPr="00C7708E" w14:paraId="23920A75" w14:textId="77777777" w:rsidTr="00A15DB7">
        <w:trPr>
          <w:trHeight w:val="300"/>
        </w:trPr>
        <w:tc>
          <w:tcPr>
            <w:tcW w:w="3093" w:type="pct"/>
            <w:tcBorders>
              <w:top w:val="nil"/>
              <w:left w:val="nil"/>
              <w:bottom w:val="nil"/>
              <w:right w:val="nil"/>
            </w:tcBorders>
            <w:shd w:val="clear" w:color="auto" w:fill="auto"/>
            <w:noWrap/>
            <w:vAlign w:val="bottom"/>
            <w:hideMark/>
          </w:tcPr>
          <w:p w14:paraId="53DF49E6"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Severe Renal Failure</w:t>
            </w:r>
          </w:p>
        </w:tc>
        <w:tc>
          <w:tcPr>
            <w:tcW w:w="954" w:type="pct"/>
            <w:tcBorders>
              <w:top w:val="nil"/>
              <w:left w:val="nil"/>
              <w:bottom w:val="nil"/>
              <w:right w:val="nil"/>
            </w:tcBorders>
            <w:shd w:val="clear" w:color="auto" w:fill="auto"/>
            <w:noWrap/>
            <w:vAlign w:val="bottom"/>
            <w:hideMark/>
          </w:tcPr>
          <w:p w14:paraId="3822D426"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95.13848</w:t>
            </w:r>
          </w:p>
        </w:tc>
        <w:tc>
          <w:tcPr>
            <w:tcW w:w="953" w:type="pct"/>
            <w:tcBorders>
              <w:top w:val="nil"/>
              <w:left w:val="nil"/>
              <w:bottom w:val="nil"/>
              <w:right w:val="nil"/>
            </w:tcBorders>
            <w:shd w:val="clear" w:color="auto" w:fill="auto"/>
            <w:noWrap/>
            <w:vAlign w:val="bottom"/>
            <w:hideMark/>
          </w:tcPr>
          <w:p w14:paraId="2B31763F"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4.861516</w:t>
            </w:r>
          </w:p>
        </w:tc>
      </w:tr>
      <w:tr w:rsidR="00C7708E" w:rsidRPr="00C7708E" w14:paraId="67768379" w14:textId="77777777" w:rsidTr="00A15DB7">
        <w:trPr>
          <w:trHeight w:val="300"/>
        </w:trPr>
        <w:tc>
          <w:tcPr>
            <w:tcW w:w="3093" w:type="pct"/>
            <w:tcBorders>
              <w:top w:val="nil"/>
              <w:left w:val="nil"/>
              <w:bottom w:val="nil"/>
              <w:right w:val="nil"/>
            </w:tcBorders>
            <w:shd w:val="clear" w:color="auto" w:fill="auto"/>
            <w:noWrap/>
            <w:vAlign w:val="bottom"/>
            <w:hideMark/>
          </w:tcPr>
          <w:p w14:paraId="34A7ED7E"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Respiratory Dysfunction</w:t>
            </w:r>
          </w:p>
        </w:tc>
        <w:tc>
          <w:tcPr>
            <w:tcW w:w="954" w:type="pct"/>
            <w:tcBorders>
              <w:top w:val="nil"/>
              <w:left w:val="nil"/>
              <w:bottom w:val="nil"/>
              <w:right w:val="nil"/>
            </w:tcBorders>
            <w:shd w:val="clear" w:color="auto" w:fill="auto"/>
            <w:noWrap/>
            <w:vAlign w:val="bottom"/>
            <w:hideMark/>
          </w:tcPr>
          <w:p w14:paraId="294EBD16"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74.15665</w:t>
            </w:r>
          </w:p>
        </w:tc>
        <w:tc>
          <w:tcPr>
            <w:tcW w:w="953" w:type="pct"/>
            <w:tcBorders>
              <w:top w:val="nil"/>
              <w:left w:val="nil"/>
              <w:bottom w:val="nil"/>
              <w:right w:val="nil"/>
            </w:tcBorders>
            <w:shd w:val="clear" w:color="auto" w:fill="auto"/>
            <w:noWrap/>
            <w:vAlign w:val="bottom"/>
            <w:hideMark/>
          </w:tcPr>
          <w:p w14:paraId="4CB8C551"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25.84335</w:t>
            </w:r>
          </w:p>
        </w:tc>
      </w:tr>
      <w:tr w:rsidR="00C7708E" w:rsidRPr="00C7708E" w14:paraId="5B62AB14" w14:textId="77777777" w:rsidTr="00A15DB7">
        <w:trPr>
          <w:trHeight w:val="300"/>
        </w:trPr>
        <w:tc>
          <w:tcPr>
            <w:tcW w:w="3093" w:type="pct"/>
            <w:tcBorders>
              <w:top w:val="nil"/>
              <w:left w:val="nil"/>
              <w:bottom w:val="nil"/>
              <w:right w:val="nil"/>
            </w:tcBorders>
            <w:shd w:val="clear" w:color="auto" w:fill="auto"/>
            <w:noWrap/>
            <w:vAlign w:val="bottom"/>
            <w:hideMark/>
          </w:tcPr>
          <w:p w14:paraId="489EAAFF"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Cardiovascular Dysfunction</w:t>
            </w:r>
          </w:p>
        </w:tc>
        <w:tc>
          <w:tcPr>
            <w:tcW w:w="954" w:type="pct"/>
            <w:tcBorders>
              <w:top w:val="nil"/>
              <w:left w:val="nil"/>
              <w:bottom w:val="nil"/>
              <w:right w:val="nil"/>
            </w:tcBorders>
            <w:shd w:val="clear" w:color="auto" w:fill="auto"/>
            <w:noWrap/>
            <w:vAlign w:val="bottom"/>
            <w:hideMark/>
          </w:tcPr>
          <w:p w14:paraId="0A12E403"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86.47461</w:t>
            </w:r>
          </w:p>
        </w:tc>
        <w:tc>
          <w:tcPr>
            <w:tcW w:w="953" w:type="pct"/>
            <w:tcBorders>
              <w:top w:val="nil"/>
              <w:left w:val="nil"/>
              <w:bottom w:val="nil"/>
              <w:right w:val="nil"/>
            </w:tcBorders>
            <w:shd w:val="clear" w:color="auto" w:fill="auto"/>
            <w:noWrap/>
            <w:vAlign w:val="bottom"/>
            <w:hideMark/>
          </w:tcPr>
          <w:p w14:paraId="11C205BC"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13.52539</w:t>
            </w:r>
          </w:p>
        </w:tc>
      </w:tr>
      <w:tr w:rsidR="00C7708E" w:rsidRPr="00C7708E" w14:paraId="05093A41" w14:textId="77777777" w:rsidTr="00A15DB7">
        <w:trPr>
          <w:trHeight w:val="300"/>
        </w:trPr>
        <w:tc>
          <w:tcPr>
            <w:tcW w:w="3093" w:type="pct"/>
            <w:tcBorders>
              <w:top w:val="nil"/>
              <w:left w:val="nil"/>
              <w:bottom w:val="nil"/>
              <w:right w:val="nil"/>
            </w:tcBorders>
            <w:shd w:val="clear" w:color="auto" w:fill="auto"/>
            <w:noWrap/>
            <w:vAlign w:val="bottom"/>
            <w:hideMark/>
          </w:tcPr>
          <w:p w14:paraId="7349F76D"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Renal Dysfunction</w:t>
            </w:r>
          </w:p>
        </w:tc>
        <w:tc>
          <w:tcPr>
            <w:tcW w:w="954" w:type="pct"/>
            <w:tcBorders>
              <w:top w:val="nil"/>
              <w:left w:val="nil"/>
              <w:bottom w:val="nil"/>
              <w:right w:val="nil"/>
            </w:tcBorders>
            <w:shd w:val="clear" w:color="auto" w:fill="auto"/>
            <w:noWrap/>
            <w:vAlign w:val="bottom"/>
            <w:hideMark/>
          </w:tcPr>
          <w:p w14:paraId="77A616A4"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75.43293</w:t>
            </w:r>
          </w:p>
        </w:tc>
        <w:tc>
          <w:tcPr>
            <w:tcW w:w="953" w:type="pct"/>
            <w:tcBorders>
              <w:top w:val="nil"/>
              <w:left w:val="nil"/>
              <w:bottom w:val="nil"/>
              <w:right w:val="nil"/>
            </w:tcBorders>
            <w:shd w:val="clear" w:color="auto" w:fill="auto"/>
            <w:noWrap/>
            <w:vAlign w:val="bottom"/>
            <w:hideMark/>
          </w:tcPr>
          <w:p w14:paraId="39BF9022"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24.56707</w:t>
            </w:r>
          </w:p>
        </w:tc>
      </w:tr>
      <w:tr w:rsidR="00C7708E" w:rsidRPr="00C7708E" w14:paraId="2E8BE297" w14:textId="77777777" w:rsidTr="00A15DB7">
        <w:trPr>
          <w:trHeight w:val="300"/>
        </w:trPr>
        <w:tc>
          <w:tcPr>
            <w:tcW w:w="3093" w:type="pct"/>
            <w:tcBorders>
              <w:top w:val="nil"/>
              <w:left w:val="nil"/>
              <w:bottom w:val="nil"/>
              <w:right w:val="nil"/>
            </w:tcBorders>
            <w:shd w:val="clear" w:color="auto" w:fill="auto"/>
            <w:noWrap/>
            <w:vAlign w:val="bottom"/>
            <w:hideMark/>
          </w:tcPr>
          <w:p w14:paraId="4E0C712E"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Hematologic Dysfunction</w:t>
            </w:r>
          </w:p>
        </w:tc>
        <w:tc>
          <w:tcPr>
            <w:tcW w:w="954" w:type="pct"/>
            <w:tcBorders>
              <w:top w:val="nil"/>
              <w:left w:val="nil"/>
              <w:bottom w:val="nil"/>
              <w:right w:val="nil"/>
            </w:tcBorders>
            <w:shd w:val="clear" w:color="auto" w:fill="auto"/>
            <w:noWrap/>
            <w:vAlign w:val="bottom"/>
            <w:hideMark/>
          </w:tcPr>
          <w:p w14:paraId="4E5ED9F0"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89.27607</w:t>
            </w:r>
          </w:p>
        </w:tc>
        <w:tc>
          <w:tcPr>
            <w:tcW w:w="953" w:type="pct"/>
            <w:tcBorders>
              <w:top w:val="nil"/>
              <w:left w:val="nil"/>
              <w:bottom w:val="nil"/>
              <w:right w:val="nil"/>
            </w:tcBorders>
            <w:shd w:val="clear" w:color="auto" w:fill="auto"/>
            <w:noWrap/>
            <w:vAlign w:val="bottom"/>
            <w:hideMark/>
          </w:tcPr>
          <w:p w14:paraId="27DB9911"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10.72393</w:t>
            </w:r>
          </w:p>
        </w:tc>
      </w:tr>
      <w:tr w:rsidR="00C7708E" w:rsidRPr="00C7708E" w14:paraId="444896AC" w14:textId="77777777" w:rsidTr="00A15DB7">
        <w:trPr>
          <w:trHeight w:val="300"/>
        </w:trPr>
        <w:tc>
          <w:tcPr>
            <w:tcW w:w="3093" w:type="pct"/>
            <w:tcBorders>
              <w:top w:val="nil"/>
              <w:left w:val="nil"/>
              <w:bottom w:val="nil"/>
              <w:right w:val="nil"/>
            </w:tcBorders>
            <w:shd w:val="clear" w:color="auto" w:fill="auto"/>
            <w:noWrap/>
            <w:vAlign w:val="bottom"/>
            <w:hideMark/>
          </w:tcPr>
          <w:p w14:paraId="47808449"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Metabolic Dysfunction</w:t>
            </w:r>
          </w:p>
        </w:tc>
        <w:tc>
          <w:tcPr>
            <w:tcW w:w="954" w:type="pct"/>
            <w:tcBorders>
              <w:top w:val="nil"/>
              <w:left w:val="nil"/>
              <w:bottom w:val="nil"/>
              <w:right w:val="nil"/>
            </w:tcBorders>
            <w:shd w:val="clear" w:color="auto" w:fill="auto"/>
            <w:noWrap/>
            <w:vAlign w:val="bottom"/>
            <w:hideMark/>
          </w:tcPr>
          <w:p w14:paraId="285FBEA9"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90.08103</w:t>
            </w:r>
          </w:p>
        </w:tc>
        <w:tc>
          <w:tcPr>
            <w:tcW w:w="953" w:type="pct"/>
            <w:tcBorders>
              <w:top w:val="nil"/>
              <w:left w:val="nil"/>
              <w:bottom w:val="nil"/>
              <w:right w:val="nil"/>
            </w:tcBorders>
            <w:shd w:val="clear" w:color="auto" w:fill="auto"/>
            <w:noWrap/>
            <w:vAlign w:val="bottom"/>
            <w:hideMark/>
          </w:tcPr>
          <w:p w14:paraId="7C222093"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9.918975</w:t>
            </w:r>
          </w:p>
        </w:tc>
      </w:tr>
      <w:tr w:rsidR="00C7708E" w:rsidRPr="00C7708E" w14:paraId="0D42B00E" w14:textId="77777777" w:rsidTr="00A15DB7">
        <w:trPr>
          <w:trHeight w:val="300"/>
        </w:trPr>
        <w:tc>
          <w:tcPr>
            <w:tcW w:w="3093" w:type="pct"/>
            <w:tcBorders>
              <w:top w:val="nil"/>
              <w:left w:val="nil"/>
              <w:bottom w:val="nil"/>
              <w:right w:val="nil"/>
            </w:tcBorders>
            <w:shd w:val="clear" w:color="auto" w:fill="auto"/>
            <w:noWrap/>
            <w:vAlign w:val="bottom"/>
            <w:hideMark/>
          </w:tcPr>
          <w:p w14:paraId="2FC91449"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Neurologic Dysfunction</w:t>
            </w:r>
          </w:p>
        </w:tc>
        <w:tc>
          <w:tcPr>
            <w:tcW w:w="954" w:type="pct"/>
            <w:tcBorders>
              <w:top w:val="nil"/>
              <w:left w:val="nil"/>
              <w:bottom w:val="nil"/>
              <w:right w:val="nil"/>
            </w:tcBorders>
            <w:shd w:val="clear" w:color="auto" w:fill="auto"/>
            <w:noWrap/>
            <w:vAlign w:val="bottom"/>
            <w:hideMark/>
          </w:tcPr>
          <w:p w14:paraId="501BF927"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91.03426</w:t>
            </w:r>
          </w:p>
        </w:tc>
        <w:tc>
          <w:tcPr>
            <w:tcW w:w="953" w:type="pct"/>
            <w:tcBorders>
              <w:top w:val="nil"/>
              <w:left w:val="nil"/>
              <w:bottom w:val="nil"/>
              <w:right w:val="nil"/>
            </w:tcBorders>
            <w:shd w:val="clear" w:color="auto" w:fill="auto"/>
            <w:noWrap/>
            <w:vAlign w:val="bottom"/>
            <w:hideMark/>
          </w:tcPr>
          <w:p w14:paraId="5C3235B1"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8.965736</w:t>
            </w:r>
          </w:p>
        </w:tc>
      </w:tr>
      <w:tr w:rsidR="00C7708E" w:rsidRPr="00C7708E" w14:paraId="0016C386" w14:textId="77777777" w:rsidTr="00A15DB7">
        <w:trPr>
          <w:trHeight w:val="300"/>
        </w:trPr>
        <w:tc>
          <w:tcPr>
            <w:tcW w:w="3093" w:type="pct"/>
            <w:tcBorders>
              <w:top w:val="nil"/>
              <w:left w:val="nil"/>
              <w:bottom w:val="nil"/>
              <w:right w:val="nil"/>
            </w:tcBorders>
            <w:shd w:val="clear" w:color="auto" w:fill="auto"/>
            <w:noWrap/>
            <w:vAlign w:val="bottom"/>
            <w:hideMark/>
          </w:tcPr>
          <w:p w14:paraId="5268BA03" w14:textId="77777777" w:rsidR="00C7708E" w:rsidRPr="00C7708E" w:rsidRDefault="00C7708E" w:rsidP="00A15DB7">
            <w:pPr>
              <w:rPr>
                <w:rFonts w:ascii="Aptos Narrow" w:hAnsi="Aptos Narrow"/>
                <w:color w:val="000000"/>
                <w:sz w:val="22"/>
                <w:szCs w:val="22"/>
              </w:rPr>
            </w:pPr>
            <w:r w:rsidRPr="00C7708E">
              <w:rPr>
                <w:rFonts w:ascii="Aptos Narrow" w:hAnsi="Aptos Narrow"/>
                <w:color w:val="000000"/>
                <w:sz w:val="22"/>
                <w:szCs w:val="22"/>
              </w:rPr>
              <w:t>RRT</w:t>
            </w:r>
          </w:p>
        </w:tc>
        <w:tc>
          <w:tcPr>
            <w:tcW w:w="954" w:type="pct"/>
            <w:tcBorders>
              <w:top w:val="nil"/>
              <w:left w:val="nil"/>
              <w:bottom w:val="nil"/>
              <w:right w:val="nil"/>
            </w:tcBorders>
            <w:shd w:val="clear" w:color="auto" w:fill="auto"/>
            <w:noWrap/>
            <w:vAlign w:val="bottom"/>
            <w:hideMark/>
          </w:tcPr>
          <w:p w14:paraId="16B4F662"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97.06085</w:t>
            </w:r>
          </w:p>
        </w:tc>
        <w:tc>
          <w:tcPr>
            <w:tcW w:w="953" w:type="pct"/>
            <w:tcBorders>
              <w:top w:val="nil"/>
              <w:left w:val="nil"/>
              <w:bottom w:val="nil"/>
              <w:right w:val="nil"/>
            </w:tcBorders>
            <w:shd w:val="clear" w:color="auto" w:fill="auto"/>
            <w:noWrap/>
            <w:vAlign w:val="bottom"/>
            <w:hideMark/>
          </w:tcPr>
          <w:p w14:paraId="375CD9A8" w14:textId="77777777" w:rsidR="00C7708E" w:rsidRPr="00C7708E" w:rsidRDefault="00C7708E" w:rsidP="00A15DB7">
            <w:pPr>
              <w:jc w:val="right"/>
              <w:rPr>
                <w:rFonts w:ascii="Aptos Narrow" w:hAnsi="Aptos Narrow"/>
                <w:color w:val="000000"/>
                <w:sz w:val="22"/>
                <w:szCs w:val="22"/>
              </w:rPr>
            </w:pPr>
            <w:r w:rsidRPr="00C7708E">
              <w:rPr>
                <w:rFonts w:ascii="Aptos Narrow" w:hAnsi="Aptos Narrow"/>
                <w:color w:val="000000"/>
                <w:sz w:val="22"/>
                <w:szCs w:val="22"/>
              </w:rPr>
              <w:t>2.939152</w:t>
            </w:r>
          </w:p>
        </w:tc>
      </w:tr>
    </w:tbl>
    <w:p w14:paraId="7BEA18C2" w14:textId="3FFBC420" w:rsidR="00DB3070" w:rsidRDefault="00C92BD6" w:rsidP="00534DD2">
      <w:pPr>
        <w:pStyle w:val="Heading4"/>
      </w:pPr>
      <w:r w:rsidRPr="00534DD2">
        <w:rPr>
          <w:rStyle w:val="normaltextrun"/>
        </w:rPr>
        <w:t>How often does each of these levels occur in the dataset?</w:t>
      </w:r>
      <w:r w:rsidRPr="00534DD2">
        <w:rPr>
          <w:rStyle w:val="eop"/>
        </w:rPr>
        <w:t> </w:t>
      </w:r>
    </w:p>
    <w:p w14:paraId="25DAC700" w14:textId="77777777" w:rsidR="00A15DB7" w:rsidRPr="00366292" w:rsidRDefault="00A15DB7" w:rsidP="00BA2EC7">
      <w:pPr>
        <w:pStyle w:val="ListParagraph"/>
        <w:numPr>
          <w:ilvl w:val="0"/>
          <w:numId w:val="8"/>
        </w:numPr>
        <w:jc w:val="both"/>
      </w:pPr>
      <w:r w:rsidRPr="00366292">
        <w:t xml:space="preserve">Most of the categorical features have </w:t>
      </w:r>
      <w:r>
        <w:t xml:space="preserve">a </w:t>
      </w:r>
      <w:r w:rsidRPr="00366292">
        <w:t xml:space="preserve">higher percentage of class 0 than class </w:t>
      </w:r>
      <w:proofErr w:type="gramStart"/>
      <w:r w:rsidRPr="00366292">
        <w:t>1</w:t>
      </w:r>
      <w:proofErr w:type="gramEnd"/>
      <w:r w:rsidRPr="00366292">
        <w:t xml:space="preserve"> </w:t>
      </w:r>
    </w:p>
    <w:p w14:paraId="55110884" w14:textId="77777777" w:rsidR="00A15DB7" w:rsidRPr="00366292" w:rsidRDefault="00A15DB7" w:rsidP="00BA2EC7">
      <w:pPr>
        <w:pStyle w:val="ListParagraph"/>
        <w:numPr>
          <w:ilvl w:val="0"/>
          <w:numId w:val="8"/>
        </w:numPr>
        <w:jc w:val="both"/>
      </w:pPr>
      <w:r w:rsidRPr="00366292">
        <w:t xml:space="preserve">Features like </w:t>
      </w:r>
      <w:proofErr w:type="spellStart"/>
      <w:r w:rsidRPr="00366292">
        <w:t>Uncomplicated_Hypertension</w:t>
      </w:r>
      <w:proofErr w:type="spellEnd"/>
      <w:r w:rsidRPr="00366292">
        <w:t xml:space="preserve"> and Any organ failure have a balance between the classes with ~50% distribution for each class.</w:t>
      </w:r>
    </w:p>
    <w:p w14:paraId="47071F95" w14:textId="21F3F682" w:rsidR="003845F9" w:rsidRDefault="003845F9" w:rsidP="00BA2EC7">
      <w:pPr>
        <w:jc w:val="both"/>
      </w:pPr>
    </w:p>
    <w:p w14:paraId="0775F878" w14:textId="77777777" w:rsidR="00C7708E" w:rsidRDefault="00C7708E">
      <w:pPr>
        <w:rPr>
          <w:rFonts w:eastAsiaTheme="majorEastAsia" w:cstheme="majorBidi"/>
          <w:i/>
          <w:iCs/>
          <w:color w:val="0F4761" w:themeColor="accent1" w:themeShade="BF"/>
        </w:rPr>
      </w:pPr>
      <w:r>
        <w:br w:type="page"/>
      </w:r>
    </w:p>
    <w:p w14:paraId="3487F9A2" w14:textId="77777777" w:rsidR="007F2F2E" w:rsidRDefault="007F2F2E" w:rsidP="007F2F2E">
      <w:pPr>
        <w:pStyle w:val="Heading4"/>
      </w:pPr>
      <w:r>
        <w:lastRenderedPageBreak/>
        <w:t xml:space="preserve">How does the behaviour of another variable, X, vary </w:t>
      </w:r>
      <w:r w:rsidRPr="007F2F2E">
        <w:rPr>
          <w:rStyle w:val="Heading4Char"/>
        </w:rPr>
        <w:t>over</w:t>
      </w:r>
      <w:r>
        <w:t xml:space="preserve"> the levels of C?</w:t>
      </w:r>
    </w:p>
    <w:p w14:paraId="045BECC1" w14:textId="222FD87C" w:rsidR="00C47E30" w:rsidRDefault="007B1A07" w:rsidP="005F11CA">
      <w:r>
        <w:t xml:space="preserve">These are the </w:t>
      </w:r>
      <w:r w:rsidR="00942901">
        <w:t>three variables that have significant differences.</w:t>
      </w:r>
    </w:p>
    <w:p w14:paraId="58C9CCDF" w14:textId="58F32EEC" w:rsidR="00100075" w:rsidRDefault="00100075" w:rsidP="00C47E30">
      <w:pPr>
        <w:pStyle w:val="Heading5"/>
      </w:pPr>
      <w:r>
        <w:t>Age</w:t>
      </w:r>
    </w:p>
    <w:p w14:paraId="50C559A8" w14:textId="77777777" w:rsidR="00100075" w:rsidRDefault="00100075" w:rsidP="00100075">
      <w:pPr>
        <w:jc w:val="center"/>
      </w:pPr>
      <w:r>
        <w:rPr>
          <w:noProof/>
        </w:rPr>
        <w:drawing>
          <wp:inline distT="0" distB="0" distL="0" distR="0" wp14:anchorId="246B2B08" wp14:editId="3E5E890E">
            <wp:extent cx="4542590" cy="2880000"/>
            <wp:effectExtent l="0" t="0" r="0" b="0"/>
            <wp:docPr id="871866172" name="Picture 13"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6172" name="Picture 13" descr="A graph of a number of patients&#10;&#10;Description automatically generated"/>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42590" cy="2880000"/>
                    </a:xfrm>
                    <a:prstGeom prst="rect">
                      <a:avLst/>
                    </a:prstGeom>
                    <a:noFill/>
                    <a:ln>
                      <a:noFill/>
                    </a:ln>
                  </pic:spPr>
                </pic:pic>
              </a:graphicData>
            </a:graphic>
          </wp:inline>
        </w:drawing>
      </w:r>
    </w:p>
    <w:p w14:paraId="3E0D6948" w14:textId="77777777" w:rsidR="00100075" w:rsidRDefault="00100075" w:rsidP="00100075">
      <w:pPr>
        <w:jc w:val="both"/>
      </w:pPr>
      <w:r w:rsidRPr="00C43E05">
        <w:t xml:space="preserve">The density plot reveals that the probability of hospital mortality increases with age, particularly after 60. The density drops significantly after the peak. Additionally, we observed a higher </w:t>
      </w:r>
      <w:r>
        <w:t>density</w:t>
      </w:r>
      <w:r w:rsidRPr="00C43E05">
        <w:t xml:space="preserve"> of </w:t>
      </w:r>
      <w:r>
        <w:t>non-surviving</w:t>
      </w:r>
      <w:r w:rsidRPr="00C43E05">
        <w:t xml:space="preserve"> patients after the age of 70. On the other hand, before the age of 60, individuals who are admitted to the hospital and </w:t>
      </w:r>
      <w:r>
        <w:t>survived</w:t>
      </w:r>
      <w:r w:rsidRPr="00C43E05">
        <w:t xml:space="preserve"> have a higher density rate. This could be attributed to the fact that patients before the age of 60 are still </w:t>
      </w:r>
      <w:r>
        <w:t>physically strong</w:t>
      </w:r>
      <w:r w:rsidRPr="00C43E05">
        <w:t>, while those over 60 are often retired and dealing with chronic illnesses</w:t>
      </w:r>
      <w:r>
        <w:t>, which are more challenging to cure</w:t>
      </w:r>
      <w:r w:rsidRPr="00C43E05">
        <w:t>.</w:t>
      </w:r>
    </w:p>
    <w:p w14:paraId="238CD489" w14:textId="77777777" w:rsidR="00100075" w:rsidRDefault="00100075" w:rsidP="00C47E30">
      <w:pPr>
        <w:pStyle w:val="Heading5"/>
      </w:pPr>
      <w:r>
        <w:t>Heart Rate</w:t>
      </w:r>
    </w:p>
    <w:p w14:paraId="6CC25C64" w14:textId="77777777" w:rsidR="00100075" w:rsidRDefault="00100075" w:rsidP="00100075">
      <w:pPr>
        <w:jc w:val="center"/>
      </w:pPr>
      <w:r>
        <w:rPr>
          <w:noProof/>
        </w:rPr>
        <w:drawing>
          <wp:inline distT="0" distB="0" distL="0" distR="0" wp14:anchorId="4BBCC2F0" wp14:editId="238F5DC3">
            <wp:extent cx="4542590" cy="2880000"/>
            <wp:effectExtent l="0" t="0" r="0" b="0"/>
            <wp:docPr id="173914703" name="Picture 14" descr="A graph of a normal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703" name="Picture 14" descr="A graph of a normal heart rate&#10;&#10;Description automatically generated"/>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42590" cy="2880000"/>
                    </a:xfrm>
                    <a:prstGeom prst="rect">
                      <a:avLst/>
                    </a:prstGeom>
                    <a:noFill/>
                    <a:ln>
                      <a:noFill/>
                    </a:ln>
                  </pic:spPr>
                </pic:pic>
              </a:graphicData>
            </a:graphic>
          </wp:inline>
        </w:drawing>
      </w:r>
    </w:p>
    <w:p w14:paraId="256AAC2E" w14:textId="77777777" w:rsidR="00B3044C" w:rsidRDefault="00B3044C" w:rsidP="00B3044C">
      <w:pPr>
        <w:jc w:val="both"/>
      </w:pPr>
      <w:r>
        <w:t>The density plot reveals that most patients who survived had lower heart rates than those without. The heart rate of the surviving patients peaked around 80, while that of those who passed away peaked around 90.</w:t>
      </w:r>
    </w:p>
    <w:p w14:paraId="1F099FE2" w14:textId="77777777" w:rsidR="00100075" w:rsidRDefault="00100075" w:rsidP="00C47E30">
      <w:pPr>
        <w:pStyle w:val="Heading5"/>
      </w:pPr>
      <w:r>
        <w:lastRenderedPageBreak/>
        <w:t>Glucose</w:t>
      </w:r>
    </w:p>
    <w:p w14:paraId="4F476EA7" w14:textId="77777777" w:rsidR="00100075" w:rsidRDefault="00100075" w:rsidP="00100075">
      <w:pPr>
        <w:jc w:val="center"/>
      </w:pPr>
      <w:r>
        <w:rPr>
          <w:noProof/>
        </w:rPr>
        <w:drawing>
          <wp:inline distT="0" distB="0" distL="0" distR="0" wp14:anchorId="4E0CBCE2" wp14:editId="59B70909">
            <wp:extent cx="4542590" cy="2880000"/>
            <wp:effectExtent l="0" t="0" r="0" b="0"/>
            <wp:docPr id="268265530" name="Picture 15"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65530" name="Picture 15" descr="A diagram of a normal distribution&#10;&#10;Description automatically generated"/>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42590" cy="2880000"/>
                    </a:xfrm>
                    <a:prstGeom prst="rect">
                      <a:avLst/>
                    </a:prstGeom>
                    <a:noFill/>
                    <a:ln>
                      <a:noFill/>
                    </a:ln>
                  </pic:spPr>
                </pic:pic>
              </a:graphicData>
            </a:graphic>
          </wp:inline>
        </w:drawing>
      </w:r>
    </w:p>
    <w:p w14:paraId="026CD670" w14:textId="0CC8353B" w:rsidR="00100075" w:rsidRDefault="00100075" w:rsidP="00100075">
      <w:pPr>
        <w:jc w:val="both"/>
      </w:pPr>
      <w:r w:rsidRPr="002334B1">
        <w:t>According to the density plot of mean systolic pressure, there is a clear association between systolic pressure and mortality. Patients with higher systolic pressure are more likely to survive</w:t>
      </w:r>
      <w:r w:rsidR="005F11CA">
        <w:t>, and the density between the</w:t>
      </w:r>
      <w:r w:rsidRPr="002334B1">
        <w:t xml:space="preserve"> alive and dead is significant.</w:t>
      </w:r>
    </w:p>
    <w:p w14:paraId="6D2AFB5B" w14:textId="24F9CCCB" w:rsidR="00942901" w:rsidRDefault="00942901">
      <w:r>
        <w:br w:type="page"/>
      </w:r>
    </w:p>
    <w:p w14:paraId="1E324F9B" w14:textId="43734B76" w:rsidR="00942901" w:rsidRDefault="007B0795" w:rsidP="007B0795">
      <w:pPr>
        <w:pStyle w:val="Heading3"/>
      </w:pPr>
      <w:bookmarkStart w:id="24" w:name="_Toc161524802"/>
      <w:bookmarkStart w:id="25" w:name="_Toc161601846"/>
      <w:r>
        <w:lastRenderedPageBreak/>
        <w:t>N</w:t>
      </w:r>
      <w:r w:rsidRPr="007B0795">
        <w:t xml:space="preserve">umerical </w:t>
      </w:r>
      <w:r>
        <w:t>V</w:t>
      </w:r>
      <w:r w:rsidRPr="007B0795">
        <w:t>ariable</w:t>
      </w:r>
      <w:bookmarkEnd w:id="24"/>
      <w:bookmarkEnd w:id="25"/>
    </w:p>
    <w:p w14:paraId="7305F6D6" w14:textId="77777777" w:rsidR="00357261" w:rsidRDefault="00357261" w:rsidP="00357261">
      <w:pPr>
        <w:pStyle w:val="Heading4"/>
      </w:pPr>
      <w:r w:rsidRPr="00357261">
        <w:t>What is the mean, median, standard deviation?</w:t>
      </w:r>
    </w:p>
    <w:p w14:paraId="7BDB3BB2" w14:textId="4BDBBE4E" w:rsidR="00AE66E1" w:rsidRDefault="00AE66E1" w:rsidP="00AE66E1">
      <w:pPr>
        <w:pStyle w:val="ListParagraph"/>
        <w:numPr>
          <w:ilvl w:val="0"/>
          <w:numId w:val="9"/>
        </w:numPr>
      </w:pPr>
      <w:r>
        <w:t xml:space="preserve">The mean and median are similar for most of the variables, which means most of them follow a symmetric distribution. </w:t>
      </w:r>
    </w:p>
    <w:p w14:paraId="6AA0AF38" w14:textId="1034CF71" w:rsidR="00C60115" w:rsidRPr="00C60115" w:rsidRDefault="00AE66E1" w:rsidP="00AE66E1">
      <w:pPr>
        <w:pStyle w:val="ListParagraph"/>
        <w:numPr>
          <w:ilvl w:val="0"/>
          <w:numId w:val="9"/>
        </w:numPr>
      </w:pPr>
      <w:r>
        <w:t>The variables like ventilation duration, WBC, Glucose, Systolic Pressure and Diastolic pressure do not seem to have a bell curve, which means they are affected by other factors.</w:t>
      </w:r>
    </w:p>
    <w:tbl>
      <w:tblPr>
        <w:tblW w:w="5000" w:type="pct"/>
        <w:tblLook w:val="04A0" w:firstRow="1" w:lastRow="0" w:firstColumn="1" w:lastColumn="0" w:noHBand="0" w:noVBand="1"/>
      </w:tblPr>
      <w:tblGrid>
        <w:gridCol w:w="3277"/>
        <w:gridCol w:w="1571"/>
        <w:gridCol w:w="1571"/>
        <w:gridCol w:w="1887"/>
      </w:tblGrid>
      <w:tr w:rsidR="002C1C35" w:rsidRPr="002C1C35" w14:paraId="33852CAB" w14:textId="77777777" w:rsidTr="002C1C35">
        <w:trPr>
          <w:trHeight w:val="300"/>
        </w:trPr>
        <w:tc>
          <w:tcPr>
            <w:tcW w:w="2021" w:type="pct"/>
            <w:tcBorders>
              <w:top w:val="nil"/>
              <w:left w:val="nil"/>
              <w:bottom w:val="nil"/>
              <w:right w:val="nil"/>
            </w:tcBorders>
            <w:shd w:val="clear" w:color="auto" w:fill="auto"/>
            <w:noWrap/>
            <w:vAlign w:val="bottom"/>
            <w:hideMark/>
          </w:tcPr>
          <w:p w14:paraId="0D9DAA3D" w14:textId="77777777" w:rsidR="002C1C35" w:rsidRPr="002C1C35" w:rsidRDefault="002C1C35" w:rsidP="002C1C35"/>
        </w:tc>
        <w:tc>
          <w:tcPr>
            <w:tcW w:w="993" w:type="pct"/>
            <w:tcBorders>
              <w:top w:val="nil"/>
              <w:left w:val="nil"/>
              <w:bottom w:val="nil"/>
              <w:right w:val="nil"/>
            </w:tcBorders>
            <w:shd w:val="clear" w:color="auto" w:fill="auto"/>
            <w:noWrap/>
            <w:vAlign w:val="bottom"/>
            <w:hideMark/>
          </w:tcPr>
          <w:p w14:paraId="7498A2ED"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w:t>
            </w:r>
          </w:p>
        </w:tc>
        <w:tc>
          <w:tcPr>
            <w:tcW w:w="993" w:type="pct"/>
            <w:tcBorders>
              <w:top w:val="nil"/>
              <w:left w:val="nil"/>
              <w:bottom w:val="nil"/>
              <w:right w:val="nil"/>
            </w:tcBorders>
            <w:shd w:val="clear" w:color="auto" w:fill="auto"/>
            <w:noWrap/>
            <w:vAlign w:val="bottom"/>
            <w:hideMark/>
          </w:tcPr>
          <w:p w14:paraId="1EAF43DA"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Median</w:t>
            </w:r>
          </w:p>
        </w:tc>
        <w:tc>
          <w:tcPr>
            <w:tcW w:w="993" w:type="pct"/>
            <w:tcBorders>
              <w:top w:val="nil"/>
              <w:left w:val="nil"/>
              <w:bottom w:val="nil"/>
              <w:right w:val="nil"/>
            </w:tcBorders>
            <w:shd w:val="clear" w:color="auto" w:fill="auto"/>
            <w:noWrap/>
            <w:vAlign w:val="bottom"/>
            <w:hideMark/>
          </w:tcPr>
          <w:p w14:paraId="44CACF72"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Standard Deviation</w:t>
            </w:r>
          </w:p>
        </w:tc>
      </w:tr>
      <w:tr w:rsidR="002C1C35" w:rsidRPr="002C1C35" w14:paraId="6D78BB53" w14:textId="77777777" w:rsidTr="002C1C35">
        <w:trPr>
          <w:trHeight w:val="300"/>
        </w:trPr>
        <w:tc>
          <w:tcPr>
            <w:tcW w:w="2021" w:type="pct"/>
            <w:tcBorders>
              <w:top w:val="nil"/>
              <w:left w:val="nil"/>
              <w:bottom w:val="nil"/>
              <w:right w:val="nil"/>
            </w:tcBorders>
            <w:shd w:val="clear" w:color="auto" w:fill="auto"/>
            <w:noWrap/>
            <w:vAlign w:val="bottom"/>
            <w:hideMark/>
          </w:tcPr>
          <w:p w14:paraId="170F7750"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Heart Rate</w:t>
            </w:r>
          </w:p>
        </w:tc>
        <w:tc>
          <w:tcPr>
            <w:tcW w:w="993" w:type="pct"/>
            <w:tcBorders>
              <w:top w:val="nil"/>
              <w:left w:val="nil"/>
              <w:bottom w:val="nil"/>
              <w:right w:val="nil"/>
            </w:tcBorders>
            <w:shd w:val="clear" w:color="auto" w:fill="auto"/>
            <w:noWrap/>
            <w:vAlign w:val="bottom"/>
            <w:hideMark/>
          </w:tcPr>
          <w:p w14:paraId="4760EDB6"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106.3032</w:t>
            </w:r>
          </w:p>
        </w:tc>
        <w:tc>
          <w:tcPr>
            <w:tcW w:w="993" w:type="pct"/>
            <w:tcBorders>
              <w:top w:val="nil"/>
              <w:left w:val="nil"/>
              <w:bottom w:val="nil"/>
              <w:right w:val="nil"/>
            </w:tcBorders>
            <w:shd w:val="clear" w:color="auto" w:fill="auto"/>
            <w:noWrap/>
            <w:vAlign w:val="bottom"/>
            <w:hideMark/>
          </w:tcPr>
          <w:p w14:paraId="6C8C3B0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104</w:t>
            </w:r>
          </w:p>
        </w:tc>
        <w:tc>
          <w:tcPr>
            <w:tcW w:w="993" w:type="pct"/>
            <w:tcBorders>
              <w:top w:val="nil"/>
              <w:left w:val="nil"/>
              <w:bottom w:val="nil"/>
              <w:right w:val="nil"/>
            </w:tcBorders>
            <w:shd w:val="clear" w:color="auto" w:fill="auto"/>
            <w:noWrap/>
            <w:vAlign w:val="bottom"/>
            <w:hideMark/>
          </w:tcPr>
          <w:p w14:paraId="5AC25D0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20.20465</w:t>
            </w:r>
          </w:p>
        </w:tc>
      </w:tr>
      <w:tr w:rsidR="002C1C35" w:rsidRPr="002C1C35" w14:paraId="0BA08493" w14:textId="77777777" w:rsidTr="002C1C35">
        <w:trPr>
          <w:trHeight w:val="300"/>
        </w:trPr>
        <w:tc>
          <w:tcPr>
            <w:tcW w:w="2021" w:type="pct"/>
            <w:tcBorders>
              <w:top w:val="nil"/>
              <w:left w:val="nil"/>
              <w:bottom w:val="nil"/>
              <w:right w:val="nil"/>
            </w:tcBorders>
            <w:shd w:val="clear" w:color="auto" w:fill="auto"/>
            <w:noWrap/>
            <w:vAlign w:val="bottom"/>
            <w:hideMark/>
          </w:tcPr>
          <w:p w14:paraId="4BB745CE"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Heart Rate</w:t>
            </w:r>
          </w:p>
        </w:tc>
        <w:tc>
          <w:tcPr>
            <w:tcW w:w="993" w:type="pct"/>
            <w:tcBorders>
              <w:top w:val="nil"/>
              <w:left w:val="nil"/>
              <w:bottom w:val="nil"/>
              <w:right w:val="nil"/>
            </w:tcBorders>
            <w:shd w:val="clear" w:color="auto" w:fill="auto"/>
            <w:noWrap/>
            <w:vAlign w:val="bottom"/>
            <w:hideMark/>
          </w:tcPr>
          <w:p w14:paraId="50FDC3FB"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71.28757</w:t>
            </w:r>
          </w:p>
        </w:tc>
        <w:tc>
          <w:tcPr>
            <w:tcW w:w="993" w:type="pct"/>
            <w:tcBorders>
              <w:top w:val="nil"/>
              <w:left w:val="nil"/>
              <w:bottom w:val="nil"/>
              <w:right w:val="nil"/>
            </w:tcBorders>
            <w:shd w:val="clear" w:color="auto" w:fill="auto"/>
            <w:noWrap/>
            <w:vAlign w:val="bottom"/>
            <w:hideMark/>
          </w:tcPr>
          <w:p w14:paraId="32544D5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70</w:t>
            </w:r>
          </w:p>
        </w:tc>
        <w:tc>
          <w:tcPr>
            <w:tcW w:w="993" w:type="pct"/>
            <w:tcBorders>
              <w:top w:val="nil"/>
              <w:left w:val="nil"/>
              <w:bottom w:val="nil"/>
              <w:right w:val="nil"/>
            </w:tcBorders>
            <w:shd w:val="clear" w:color="auto" w:fill="auto"/>
            <w:noWrap/>
            <w:vAlign w:val="bottom"/>
            <w:hideMark/>
          </w:tcPr>
          <w:p w14:paraId="67282F03"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15.10189</w:t>
            </w:r>
          </w:p>
        </w:tc>
      </w:tr>
      <w:tr w:rsidR="002C1C35" w:rsidRPr="002C1C35" w14:paraId="54615997" w14:textId="77777777" w:rsidTr="002C1C35">
        <w:trPr>
          <w:trHeight w:val="300"/>
        </w:trPr>
        <w:tc>
          <w:tcPr>
            <w:tcW w:w="2021" w:type="pct"/>
            <w:tcBorders>
              <w:top w:val="nil"/>
              <w:left w:val="nil"/>
              <w:bottom w:val="nil"/>
              <w:right w:val="nil"/>
            </w:tcBorders>
            <w:shd w:val="clear" w:color="auto" w:fill="auto"/>
            <w:noWrap/>
            <w:vAlign w:val="bottom"/>
            <w:hideMark/>
          </w:tcPr>
          <w:p w14:paraId="280A9FE5"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Heart Rate</w:t>
            </w:r>
          </w:p>
        </w:tc>
        <w:tc>
          <w:tcPr>
            <w:tcW w:w="993" w:type="pct"/>
            <w:tcBorders>
              <w:top w:val="nil"/>
              <w:left w:val="nil"/>
              <w:bottom w:val="nil"/>
              <w:right w:val="nil"/>
            </w:tcBorders>
            <w:shd w:val="clear" w:color="auto" w:fill="auto"/>
            <w:noWrap/>
            <w:vAlign w:val="bottom"/>
            <w:hideMark/>
          </w:tcPr>
          <w:p w14:paraId="3AA4D947"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87.3072</w:t>
            </w:r>
          </w:p>
        </w:tc>
        <w:tc>
          <w:tcPr>
            <w:tcW w:w="993" w:type="pct"/>
            <w:tcBorders>
              <w:top w:val="nil"/>
              <w:left w:val="nil"/>
              <w:bottom w:val="nil"/>
              <w:right w:val="nil"/>
            </w:tcBorders>
            <w:shd w:val="clear" w:color="auto" w:fill="auto"/>
            <w:noWrap/>
            <w:vAlign w:val="bottom"/>
            <w:hideMark/>
          </w:tcPr>
          <w:p w14:paraId="61303E66"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86</w:t>
            </w:r>
          </w:p>
        </w:tc>
        <w:tc>
          <w:tcPr>
            <w:tcW w:w="993" w:type="pct"/>
            <w:tcBorders>
              <w:top w:val="nil"/>
              <w:left w:val="nil"/>
              <w:bottom w:val="nil"/>
              <w:right w:val="nil"/>
            </w:tcBorders>
            <w:shd w:val="clear" w:color="auto" w:fill="auto"/>
            <w:noWrap/>
            <w:vAlign w:val="bottom"/>
            <w:hideMark/>
          </w:tcPr>
          <w:p w14:paraId="12D6C57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14.95483</w:t>
            </w:r>
          </w:p>
        </w:tc>
      </w:tr>
      <w:tr w:rsidR="002C1C35" w:rsidRPr="002C1C35" w14:paraId="54DE9175" w14:textId="77777777" w:rsidTr="002C1C35">
        <w:trPr>
          <w:trHeight w:val="300"/>
        </w:trPr>
        <w:tc>
          <w:tcPr>
            <w:tcW w:w="2021" w:type="pct"/>
            <w:tcBorders>
              <w:top w:val="nil"/>
              <w:left w:val="nil"/>
              <w:bottom w:val="nil"/>
              <w:right w:val="nil"/>
            </w:tcBorders>
            <w:shd w:val="clear" w:color="auto" w:fill="auto"/>
            <w:noWrap/>
            <w:vAlign w:val="bottom"/>
            <w:hideMark/>
          </w:tcPr>
          <w:p w14:paraId="35B6D205"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MAP</w:t>
            </w:r>
          </w:p>
        </w:tc>
        <w:tc>
          <w:tcPr>
            <w:tcW w:w="993" w:type="pct"/>
            <w:tcBorders>
              <w:top w:val="nil"/>
              <w:left w:val="nil"/>
              <w:bottom w:val="nil"/>
              <w:right w:val="nil"/>
            </w:tcBorders>
            <w:shd w:val="clear" w:color="auto" w:fill="auto"/>
            <w:noWrap/>
            <w:vAlign w:val="bottom"/>
            <w:hideMark/>
          </w:tcPr>
          <w:p w14:paraId="41A3CD54"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108.467</w:t>
            </w:r>
          </w:p>
        </w:tc>
        <w:tc>
          <w:tcPr>
            <w:tcW w:w="993" w:type="pct"/>
            <w:tcBorders>
              <w:top w:val="nil"/>
              <w:left w:val="nil"/>
              <w:bottom w:val="nil"/>
              <w:right w:val="nil"/>
            </w:tcBorders>
            <w:shd w:val="clear" w:color="auto" w:fill="auto"/>
            <w:noWrap/>
            <w:vAlign w:val="bottom"/>
            <w:hideMark/>
          </w:tcPr>
          <w:p w14:paraId="4408DC3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102</w:t>
            </w:r>
          </w:p>
        </w:tc>
        <w:tc>
          <w:tcPr>
            <w:tcW w:w="993" w:type="pct"/>
            <w:tcBorders>
              <w:top w:val="nil"/>
              <w:left w:val="nil"/>
              <w:bottom w:val="nil"/>
              <w:right w:val="nil"/>
            </w:tcBorders>
            <w:shd w:val="clear" w:color="auto" w:fill="auto"/>
            <w:noWrap/>
            <w:vAlign w:val="bottom"/>
            <w:hideMark/>
          </w:tcPr>
          <w:p w14:paraId="22F6105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28.96581</w:t>
            </w:r>
          </w:p>
        </w:tc>
      </w:tr>
      <w:tr w:rsidR="002C1C35" w:rsidRPr="002C1C35" w14:paraId="1F773154" w14:textId="77777777" w:rsidTr="002C1C35">
        <w:trPr>
          <w:trHeight w:val="300"/>
        </w:trPr>
        <w:tc>
          <w:tcPr>
            <w:tcW w:w="2021" w:type="pct"/>
            <w:tcBorders>
              <w:top w:val="nil"/>
              <w:left w:val="nil"/>
              <w:bottom w:val="nil"/>
              <w:right w:val="nil"/>
            </w:tcBorders>
            <w:shd w:val="clear" w:color="auto" w:fill="auto"/>
            <w:noWrap/>
            <w:vAlign w:val="bottom"/>
            <w:hideMark/>
          </w:tcPr>
          <w:p w14:paraId="797F0EE4"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MAP</w:t>
            </w:r>
          </w:p>
        </w:tc>
        <w:tc>
          <w:tcPr>
            <w:tcW w:w="993" w:type="pct"/>
            <w:tcBorders>
              <w:top w:val="nil"/>
              <w:left w:val="nil"/>
              <w:bottom w:val="nil"/>
              <w:right w:val="nil"/>
            </w:tcBorders>
            <w:shd w:val="clear" w:color="auto" w:fill="auto"/>
            <w:noWrap/>
            <w:vAlign w:val="bottom"/>
            <w:hideMark/>
          </w:tcPr>
          <w:p w14:paraId="1A6B356B"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56.98575</w:t>
            </w:r>
          </w:p>
        </w:tc>
        <w:tc>
          <w:tcPr>
            <w:tcW w:w="993" w:type="pct"/>
            <w:tcBorders>
              <w:top w:val="nil"/>
              <w:left w:val="nil"/>
              <w:bottom w:val="nil"/>
              <w:right w:val="nil"/>
            </w:tcBorders>
            <w:shd w:val="clear" w:color="auto" w:fill="auto"/>
            <w:noWrap/>
            <w:vAlign w:val="bottom"/>
            <w:hideMark/>
          </w:tcPr>
          <w:p w14:paraId="1DED15A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58</w:t>
            </w:r>
          </w:p>
        </w:tc>
        <w:tc>
          <w:tcPr>
            <w:tcW w:w="993" w:type="pct"/>
            <w:tcBorders>
              <w:top w:val="nil"/>
              <w:left w:val="nil"/>
              <w:bottom w:val="nil"/>
              <w:right w:val="nil"/>
            </w:tcBorders>
            <w:shd w:val="clear" w:color="auto" w:fill="auto"/>
            <w:noWrap/>
            <w:vAlign w:val="bottom"/>
            <w:hideMark/>
          </w:tcPr>
          <w:p w14:paraId="2B63671B"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13.49352</w:t>
            </w:r>
          </w:p>
        </w:tc>
      </w:tr>
      <w:tr w:rsidR="002C1C35" w:rsidRPr="002C1C35" w14:paraId="5DEC0788" w14:textId="77777777" w:rsidTr="002C1C35">
        <w:trPr>
          <w:trHeight w:val="300"/>
        </w:trPr>
        <w:tc>
          <w:tcPr>
            <w:tcW w:w="2021" w:type="pct"/>
            <w:tcBorders>
              <w:top w:val="nil"/>
              <w:left w:val="nil"/>
              <w:bottom w:val="nil"/>
              <w:right w:val="nil"/>
            </w:tcBorders>
            <w:shd w:val="clear" w:color="auto" w:fill="auto"/>
            <w:noWrap/>
            <w:vAlign w:val="bottom"/>
            <w:hideMark/>
          </w:tcPr>
          <w:p w14:paraId="3AAC3809"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MAP</w:t>
            </w:r>
          </w:p>
        </w:tc>
        <w:tc>
          <w:tcPr>
            <w:tcW w:w="993" w:type="pct"/>
            <w:tcBorders>
              <w:top w:val="nil"/>
              <w:left w:val="nil"/>
              <w:bottom w:val="nil"/>
              <w:right w:val="nil"/>
            </w:tcBorders>
            <w:shd w:val="clear" w:color="auto" w:fill="auto"/>
            <w:noWrap/>
            <w:vAlign w:val="bottom"/>
            <w:hideMark/>
          </w:tcPr>
          <w:p w14:paraId="7BEE86E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78.04275</w:t>
            </w:r>
          </w:p>
        </w:tc>
        <w:tc>
          <w:tcPr>
            <w:tcW w:w="993" w:type="pct"/>
            <w:tcBorders>
              <w:top w:val="nil"/>
              <w:left w:val="nil"/>
              <w:bottom w:val="nil"/>
              <w:right w:val="nil"/>
            </w:tcBorders>
            <w:shd w:val="clear" w:color="auto" w:fill="auto"/>
            <w:noWrap/>
            <w:vAlign w:val="bottom"/>
            <w:hideMark/>
          </w:tcPr>
          <w:p w14:paraId="08BA8A17"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76.5067</w:t>
            </w:r>
          </w:p>
        </w:tc>
        <w:tc>
          <w:tcPr>
            <w:tcW w:w="993" w:type="pct"/>
            <w:tcBorders>
              <w:top w:val="nil"/>
              <w:left w:val="nil"/>
              <w:bottom w:val="nil"/>
              <w:right w:val="nil"/>
            </w:tcBorders>
            <w:shd w:val="clear" w:color="auto" w:fill="auto"/>
            <w:noWrap/>
            <w:vAlign w:val="bottom"/>
            <w:hideMark/>
          </w:tcPr>
          <w:p w14:paraId="77504821"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10.28279</w:t>
            </w:r>
          </w:p>
        </w:tc>
      </w:tr>
      <w:tr w:rsidR="002C1C35" w:rsidRPr="002C1C35" w14:paraId="1444CB68" w14:textId="77777777" w:rsidTr="002C1C35">
        <w:trPr>
          <w:trHeight w:val="300"/>
        </w:trPr>
        <w:tc>
          <w:tcPr>
            <w:tcW w:w="2021" w:type="pct"/>
            <w:tcBorders>
              <w:top w:val="nil"/>
              <w:left w:val="nil"/>
              <w:bottom w:val="nil"/>
              <w:right w:val="nil"/>
            </w:tcBorders>
            <w:shd w:val="clear" w:color="auto" w:fill="auto"/>
            <w:noWrap/>
            <w:vAlign w:val="bottom"/>
            <w:hideMark/>
          </w:tcPr>
          <w:p w14:paraId="42E9DBD3"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Systolic Pressure</w:t>
            </w:r>
          </w:p>
        </w:tc>
        <w:tc>
          <w:tcPr>
            <w:tcW w:w="993" w:type="pct"/>
            <w:tcBorders>
              <w:top w:val="nil"/>
              <w:left w:val="nil"/>
              <w:bottom w:val="nil"/>
              <w:right w:val="nil"/>
            </w:tcBorders>
            <w:shd w:val="clear" w:color="auto" w:fill="auto"/>
            <w:noWrap/>
            <w:vAlign w:val="bottom"/>
            <w:hideMark/>
          </w:tcPr>
          <w:p w14:paraId="20A30B51"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152.2893</w:t>
            </w:r>
          </w:p>
        </w:tc>
        <w:tc>
          <w:tcPr>
            <w:tcW w:w="993" w:type="pct"/>
            <w:tcBorders>
              <w:top w:val="nil"/>
              <w:left w:val="nil"/>
              <w:bottom w:val="nil"/>
              <w:right w:val="nil"/>
            </w:tcBorders>
            <w:shd w:val="clear" w:color="auto" w:fill="auto"/>
            <w:noWrap/>
            <w:vAlign w:val="bottom"/>
            <w:hideMark/>
          </w:tcPr>
          <w:p w14:paraId="29F5D7DA"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149</w:t>
            </w:r>
          </w:p>
        </w:tc>
        <w:tc>
          <w:tcPr>
            <w:tcW w:w="993" w:type="pct"/>
            <w:tcBorders>
              <w:top w:val="nil"/>
              <w:left w:val="nil"/>
              <w:bottom w:val="nil"/>
              <w:right w:val="nil"/>
            </w:tcBorders>
            <w:shd w:val="clear" w:color="auto" w:fill="auto"/>
            <w:noWrap/>
            <w:vAlign w:val="bottom"/>
            <w:hideMark/>
          </w:tcPr>
          <w:p w14:paraId="57668D3A"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24.06168</w:t>
            </w:r>
          </w:p>
        </w:tc>
      </w:tr>
      <w:tr w:rsidR="002C1C35" w:rsidRPr="002C1C35" w14:paraId="3A34925B" w14:textId="77777777" w:rsidTr="002C1C35">
        <w:trPr>
          <w:trHeight w:val="300"/>
        </w:trPr>
        <w:tc>
          <w:tcPr>
            <w:tcW w:w="2021" w:type="pct"/>
            <w:tcBorders>
              <w:top w:val="nil"/>
              <w:left w:val="nil"/>
              <w:bottom w:val="nil"/>
              <w:right w:val="nil"/>
            </w:tcBorders>
            <w:shd w:val="clear" w:color="auto" w:fill="auto"/>
            <w:noWrap/>
            <w:vAlign w:val="bottom"/>
            <w:hideMark/>
          </w:tcPr>
          <w:p w14:paraId="2E3C0663"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Systolic Pressure</w:t>
            </w:r>
          </w:p>
        </w:tc>
        <w:tc>
          <w:tcPr>
            <w:tcW w:w="993" w:type="pct"/>
            <w:tcBorders>
              <w:top w:val="nil"/>
              <w:left w:val="nil"/>
              <w:bottom w:val="nil"/>
              <w:right w:val="nil"/>
            </w:tcBorders>
            <w:shd w:val="clear" w:color="auto" w:fill="auto"/>
            <w:noWrap/>
            <w:vAlign w:val="bottom"/>
            <w:hideMark/>
          </w:tcPr>
          <w:p w14:paraId="4FCDC0E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87.81793</w:t>
            </w:r>
          </w:p>
        </w:tc>
        <w:tc>
          <w:tcPr>
            <w:tcW w:w="993" w:type="pct"/>
            <w:tcBorders>
              <w:top w:val="nil"/>
              <w:left w:val="nil"/>
              <w:bottom w:val="nil"/>
              <w:right w:val="nil"/>
            </w:tcBorders>
            <w:shd w:val="clear" w:color="auto" w:fill="auto"/>
            <w:noWrap/>
            <w:vAlign w:val="bottom"/>
            <w:hideMark/>
          </w:tcPr>
          <w:p w14:paraId="236D6B6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87</w:t>
            </w:r>
          </w:p>
        </w:tc>
        <w:tc>
          <w:tcPr>
            <w:tcW w:w="993" w:type="pct"/>
            <w:tcBorders>
              <w:top w:val="nil"/>
              <w:left w:val="nil"/>
              <w:bottom w:val="nil"/>
              <w:right w:val="nil"/>
            </w:tcBorders>
            <w:shd w:val="clear" w:color="auto" w:fill="auto"/>
            <w:noWrap/>
            <w:vAlign w:val="bottom"/>
            <w:hideMark/>
          </w:tcPr>
          <w:p w14:paraId="37BF1FD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17.48621</w:t>
            </w:r>
          </w:p>
        </w:tc>
      </w:tr>
      <w:tr w:rsidR="002C1C35" w:rsidRPr="002C1C35" w14:paraId="24349505" w14:textId="77777777" w:rsidTr="002C1C35">
        <w:trPr>
          <w:trHeight w:val="300"/>
        </w:trPr>
        <w:tc>
          <w:tcPr>
            <w:tcW w:w="2021" w:type="pct"/>
            <w:tcBorders>
              <w:top w:val="nil"/>
              <w:left w:val="nil"/>
              <w:bottom w:val="nil"/>
              <w:right w:val="nil"/>
            </w:tcBorders>
            <w:shd w:val="clear" w:color="auto" w:fill="auto"/>
            <w:noWrap/>
            <w:vAlign w:val="bottom"/>
            <w:hideMark/>
          </w:tcPr>
          <w:p w14:paraId="0DDF8973"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Systolic Pressure</w:t>
            </w:r>
          </w:p>
        </w:tc>
        <w:tc>
          <w:tcPr>
            <w:tcW w:w="993" w:type="pct"/>
            <w:tcBorders>
              <w:top w:val="nil"/>
              <w:left w:val="nil"/>
              <w:bottom w:val="nil"/>
              <w:right w:val="nil"/>
            </w:tcBorders>
            <w:shd w:val="clear" w:color="auto" w:fill="auto"/>
            <w:noWrap/>
            <w:vAlign w:val="bottom"/>
            <w:hideMark/>
          </w:tcPr>
          <w:p w14:paraId="53A8B2D4"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117.3882</w:t>
            </w:r>
          </w:p>
        </w:tc>
        <w:tc>
          <w:tcPr>
            <w:tcW w:w="993" w:type="pct"/>
            <w:tcBorders>
              <w:top w:val="nil"/>
              <w:left w:val="nil"/>
              <w:bottom w:val="nil"/>
              <w:right w:val="nil"/>
            </w:tcBorders>
            <w:shd w:val="clear" w:color="auto" w:fill="auto"/>
            <w:noWrap/>
            <w:vAlign w:val="bottom"/>
            <w:hideMark/>
          </w:tcPr>
          <w:p w14:paraId="09E155BF"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114.8611</w:t>
            </w:r>
          </w:p>
        </w:tc>
        <w:tc>
          <w:tcPr>
            <w:tcW w:w="993" w:type="pct"/>
            <w:tcBorders>
              <w:top w:val="nil"/>
              <w:left w:val="nil"/>
              <w:bottom w:val="nil"/>
              <w:right w:val="nil"/>
            </w:tcBorders>
            <w:shd w:val="clear" w:color="auto" w:fill="auto"/>
            <w:noWrap/>
            <w:vAlign w:val="bottom"/>
            <w:hideMark/>
          </w:tcPr>
          <w:p w14:paraId="24A334F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15.61045</w:t>
            </w:r>
          </w:p>
        </w:tc>
      </w:tr>
      <w:tr w:rsidR="002C1C35" w:rsidRPr="002C1C35" w14:paraId="1DEEEB26" w14:textId="77777777" w:rsidTr="002C1C35">
        <w:trPr>
          <w:trHeight w:val="300"/>
        </w:trPr>
        <w:tc>
          <w:tcPr>
            <w:tcW w:w="2021" w:type="pct"/>
            <w:tcBorders>
              <w:top w:val="nil"/>
              <w:left w:val="nil"/>
              <w:bottom w:val="nil"/>
              <w:right w:val="nil"/>
            </w:tcBorders>
            <w:shd w:val="clear" w:color="auto" w:fill="auto"/>
            <w:noWrap/>
            <w:vAlign w:val="bottom"/>
            <w:hideMark/>
          </w:tcPr>
          <w:p w14:paraId="1045A2C2"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Diastolic Pressure</w:t>
            </w:r>
          </w:p>
        </w:tc>
        <w:tc>
          <w:tcPr>
            <w:tcW w:w="993" w:type="pct"/>
            <w:tcBorders>
              <w:top w:val="nil"/>
              <w:left w:val="nil"/>
              <w:bottom w:val="nil"/>
              <w:right w:val="nil"/>
            </w:tcBorders>
            <w:shd w:val="clear" w:color="auto" w:fill="auto"/>
            <w:noWrap/>
            <w:vAlign w:val="bottom"/>
            <w:hideMark/>
          </w:tcPr>
          <w:p w14:paraId="5A8199F5"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82.91058</w:t>
            </w:r>
          </w:p>
        </w:tc>
        <w:tc>
          <w:tcPr>
            <w:tcW w:w="993" w:type="pct"/>
            <w:tcBorders>
              <w:top w:val="nil"/>
              <w:left w:val="nil"/>
              <w:bottom w:val="nil"/>
              <w:right w:val="nil"/>
            </w:tcBorders>
            <w:shd w:val="clear" w:color="auto" w:fill="auto"/>
            <w:noWrap/>
            <w:vAlign w:val="bottom"/>
            <w:hideMark/>
          </w:tcPr>
          <w:p w14:paraId="38FC2FA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80</w:t>
            </w:r>
          </w:p>
        </w:tc>
        <w:tc>
          <w:tcPr>
            <w:tcW w:w="993" w:type="pct"/>
            <w:tcBorders>
              <w:top w:val="nil"/>
              <w:left w:val="nil"/>
              <w:bottom w:val="nil"/>
              <w:right w:val="nil"/>
            </w:tcBorders>
            <w:shd w:val="clear" w:color="auto" w:fill="auto"/>
            <w:noWrap/>
            <w:vAlign w:val="bottom"/>
            <w:hideMark/>
          </w:tcPr>
          <w:p w14:paraId="3DBD3033"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17.99794</w:t>
            </w:r>
          </w:p>
        </w:tc>
      </w:tr>
      <w:tr w:rsidR="002C1C35" w:rsidRPr="002C1C35" w14:paraId="1FDF40D6" w14:textId="77777777" w:rsidTr="002C1C35">
        <w:trPr>
          <w:trHeight w:val="300"/>
        </w:trPr>
        <w:tc>
          <w:tcPr>
            <w:tcW w:w="2021" w:type="pct"/>
            <w:tcBorders>
              <w:top w:val="nil"/>
              <w:left w:val="nil"/>
              <w:bottom w:val="nil"/>
              <w:right w:val="nil"/>
            </w:tcBorders>
            <w:shd w:val="clear" w:color="auto" w:fill="auto"/>
            <w:noWrap/>
            <w:vAlign w:val="bottom"/>
            <w:hideMark/>
          </w:tcPr>
          <w:p w14:paraId="71BFC361"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Diastolic Pressure</w:t>
            </w:r>
          </w:p>
        </w:tc>
        <w:tc>
          <w:tcPr>
            <w:tcW w:w="993" w:type="pct"/>
            <w:tcBorders>
              <w:top w:val="nil"/>
              <w:left w:val="nil"/>
              <w:bottom w:val="nil"/>
              <w:right w:val="nil"/>
            </w:tcBorders>
            <w:shd w:val="clear" w:color="auto" w:fill="auto"/>
            <w:noWrap/>
            <w:vAlign w:val="bottom"/>
            <w:hideMark/>
          </w:tcPr>
          <w:p w14:paraId="64B75161"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43.40686</w:t>
            </w:r>
          </w:p>
        </w:tc>
        <w:tc>
          <w:tcPr>
            <w:tcW w:w="993" w:type="pct"/>
            <w:tcBorders>
              <w:top w:val="nil"/>
              <w:left w:val="nil"/>
              <w:bottom w:val="nil"/>
              <w:right w:val="nil"/>
            </w:tcBorders>
            <w:shd w:val="clear" w:color="auto" w:fill="auto"/>
            <w:noWrap/>
            <w:vAlign w:val="bottom"/>
            <w:hideMark/>
          </w:tcPr>
          <w:p w14:paraId="67B9DAD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44</w:t>
            </w:r>
          </w:p>
        </w:tc>
        <w:tc>
          <w:tcPr>
            <w:tcW w:w="993" w:type="pct"/>
            <w:tcBorders>
              <w:top w:val="nil"/>
              <w:left w:val="nil"/>
              <w:bottom w:val="nil"/>
              <w:right w:val="nil"/>
            </w:tcBorders>
            <w:shd w:val="clear" w:color="auto" w:fill="auto"/>
            <w:noWrap/>
            <w:vAlign w:val="bottom"/>
            <w:hideMark/>
          </w:tcPr>
          <w:p w14:paraId="600E4E5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10.78942</w:t>
            </w:r>
          </w:p>
        </w:tc>
      </w:tr>
      <w:tr w:rsidR="002C1C35" w:rsidRPr="002C1C35" w14:paraId="2A35AFFA" w14:textId="77777777" w:rsidTr="002C1C35">
        <w:trPr>
          <w:trHeight w:val="300"/>
        </w:trPr>
        <w:tc>
          <w:tcPr>
            <w:tcW w:w="2021" w:type="pct"/>
            <w:tcBorders>
              <w:top w:val="nil"/>
              <w:left w:val="nil"/>
              <w:bottom w:val="nil"/>
              <w:right w:val="nil"/>
            </w:tcBorders>
            <w:shd w:val="clear" w:color="auto" w:fill="auto"/>
            <w:noWrap/>
            <w:vAlign w:val="bottom"/>
            <w:hideMark/>
          </w:tcPr>
          <w:p w14:paraId="52C70930"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Diastolic Pressure</w:t>
            </w:r>
          </w:p>
        </w:tc>
        <w:tc>
          <w:tcPr>
            <w:tcW w:w="993" w:type="pct"/>
            <w:tcBorders>
              <w:top w:val="nil"/>
              <w:left w:val="nil"/>
              <w:bottom w:val="nil"/>
              <w:right w:val="nil"/>
            </w:tcBorders>
            <w:shd w:val="clear" w:color="auto" w:fill="auto"/>
            <w:noWrap/>
            <w:vAlign w:val="bottom"/>
            <w:hideMark/>
          </w:tcPr>
          <w:p w14:paraId="38B8602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60.14084</w:t>
            </w:r>
          </w:p>
        </w:tc>
        <w:tc>
          <w:tcPr>
            <w:tcW w:w="993" w:type="pct"/>
            <w:tcBorders>
              <w:top w:val="nil"/>
              <w:left w:val="nil"/>
              <w:bottom w:val="nil"/>
              <w:right w:val="nil"/>
            </w:tcBorders>
            <w:shd w:val="clear" w:color="auto" w:fill="auto"/>
            <w:noWrap/>
            <w:vAlign w:val="bottom"/>
            <w:hideMark/>
          </w:tcPr>
          <w:p w14:paraId="144DEA0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59.13841</w:t>
            </w:r>
          </w:p>
        </w:tc>
        <w:tc>
          <w:tcPr>
            <w:tcW w:w="993" w:type="pct"/>
            <w:tcBorders>
              <w:top w:val="nil"/>
              <w:left w:val="nil"/>
              <w:bottom w:val="nil"/>
              <w:right w:val="nil"/>
            </w:tcBorders>
            <w:shd w:val="clear" w:color="auto" w:fill="auto"/>
            <w:noWrap/>
            <w:vAlign w:val="bottom"/>
            <w:hideMark/>
          </w:tcPr>
          <w:p w14:paraId="0C18B07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9.790386</w:t>
            </w:r>
          </w:p>
        </w:tc>
      </w:tr>
      <w:tr w:rsidR="002C1C35" w:rsidRPr="002C1C35" w14:paraId="4C4E7637" w14:textId="77777777" w:rsidTr="002C1C35">
        <w:trPr>
          <w:trHeight w:val="300"/>
        </w:trPr>
        <w:tc>
          <w:tcPr>
            <w:tcW w:w="2021" w:type="pct"/>
            <w:tcBorders>
              <w:top w:val="nil"/>
              <w:left w:val="nil"/>
              <w:bottom w:val="nil"/>
              <w:right w:val="nil"/>
            </w:tcBorders>
            <w:shd w:val="clear" w:color="auto" w:fill="auto"/>
            <w:noWrap/>
            <w:vAlign w:val="bottom"/>
            <w:hideMark/>
          </w:tcPr>
          <w:p w14:paraId="68ACC3E3"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Temperature</w:t>
            </w:r>
          </w:p>
        </w:tc>
        <w:tc>
          <w:tcPr>
            <w:tcW w:w="993" w:type="pct"/>
            <w:tcBorders>
              <w:top w:val="nil"/>
              <w:left w:val="nil"/>
              <w:bottom w:val="nil"/>
              <w:right w:val="nil"/>
            </w:tcBorders>
            <w:shd w:val="clear" w:color="auto" w:fill="auto"/>
            <w:noWrap/>
            <w:vAlign w:val="bottom"/>
            <w:hideMark/>
          </w:tcPr>
          <w:p w14:paraId="46E3D2E7"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37.71966</w:t>
            </w:r>
          </w:p>
        </w:tc>
        <w:tc>
          <w:tcPr>
            <w:tcW w:w="993" w:type="pct"/>
            <w:tcBorders>
              <w:top w:val="nil"/>
              <w:left w:val="nil"/>
              <w:bottom w:val="nil"/>
              <w:right w:val="nil"/>
            </w:tcBorders>
            <w:shd w:val="clear" w:color="auto" w:fill="auto"/>
            <w:noWrap/>
            <w:vAlign w:val="bottom"/>
            <w:hideMark/>
          </w:tcPr>
          <w:p w14:paraId="2D1EAFE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37.7</w:t>
            </w:r>
          </w:p>
        </w:tc>
        <w:tc>
          <w:tcPr>
            <w:tcW w:w="993" w:type="pct"/>
            <w:tcBorders>
              <w:top w:val="nil"/>
              <w:left w:val="nil"/>
              <w:bottom w:val="nil"/>
              <w:right w:val="nil"/>
            </w:tcBorders>
            <w:shd w:val="clear" w:color="auto" w:fill="auto"/>
            <w:noWrap/>
            <w:vAlign w:val="bottom"/>
            <w:hideMark/>
          </w:tcPr>
          <w:p w14:paraId="0D4FDFE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0.826505</w:t>
            </w:r>
          </w:p>
        </w:tc>
      </w:tr>
      <w:tr w:rsidR="002C1C35" w:rsidRPr="002C1C35" w14:paraId="23F77662" w14:textId="77777777" w:rsidTr="002C1C35">
        <w:trPr>
          <w:trHeight w:val="300"/>
        </w:trPr>
        <w:tc>
          <w:tcPr>
            <w:tcW w:w="2021" w:type="pct"/>
            <w:tcBorders>
              <w:top w:val="nil"/>
              <w:left w:val="nil"/>
              <w:bottom w:val="nil"/>
              <w:right w:val="nil"/>
            </w:tcBorders>
            <w:shd w:val="clear" w:color="auto" w:fill="auto"/>
            <w:noWrap/>
            <w:vAlign w:val="bottom"/>
            <w:hideMark/>
          </w:tcPr>
          <w:p w14:paraId="791A0421"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Temperature</w:t>
            </w:r>
          </w:p>
        </w:tc>
        <w:tc>
          <w:tcPr>
            <w:tcW w:w="993" w:type="pct"/>
            <w:tcBorders>
              <w:top w:val="nil"/>
              <w:left w:val="nil"/>
              <w:bottom w:val="nil"/>
              <w:right w:val="nil"/>
            </w:tcBorders>
            <w:shd w:val="clear" w:color="auto" w:fill="auto"/>
            <w:noWrap/>
            <w:vAlign w:val="bottom"/>
            <w:hideMark/>
          </w:tcPr>
          <w:p w14:paraId="761D524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36.02669</w:t>
            </w:r>
          </w:p>
        </w:tc>
        <w:tc>
          <w:tcPr>
            <w:tcW w:w="993" w:type="pct"/>
            <w:tcBorders>
              <w:top w:val="nil"/>
              <w:left w:val="nil"/>
              <w:bottom w:val="nil"/>
              <w:right w:val="nil"/>
            </w:tcBorders>
            <w:shd w:val="clear" w:color="auto" w:fill="auto"/>
            <w:noWrap/>
            <w:vAlign w:val="bottom"/>
            <w:hideMark/>
          </w:tcPr>
          <w:p w14:paraId="5DE999F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36.11111</w:t>
            </w:r>
          </w:p>
        </w:tc>
        <w:tc>
          <w:tcPr>
            <w:tcW w:w="993" w:type="pct"/>
            <w:tcBorders>
              <w:top w:val="nil"/>
              <w:left w:val="nil"/>
              <w:bottom w:val="nil"/>
              <w:right w:val="nil"/>
            </w:tcBorders>
            <w:shd w:val="clear" w:color="auto" w:fill="auto"/>
            <w:noWrap/>
            <w:vAlign w:val="bottom"/>
            <w:hideMark/>
          </w:tcPr>
          <w:p w14:paraId="65C3CF6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0.971659</w:t>
            </w:r>
          </w:p>
        </w:tc>
      </w:tr>
      <w:tr w:rsidR="002C1C35" w:rsidRPr="002C1C35" w14:paraId="70680818" w14:textId="77777777" w:rsidTr="002C1C35">
        <w:trPr>
          <w:trHeight w:val="300"/>
        </w:trPr>
        <w:tc>
          <w:tcPr>
            <w:tcW w:w="2021" w:type="pct"/>
            <w:tcBorders>
              <w:top w:val="nil"/>
              <w:left w:val="nil"/>
              <w:bottom w:val="nil"/>
              <w:right w:val="nil"/>
            </w:tcBorders>
            <w:shd w:val="clear" w:color="auto" w:fill="auto"/>
            <w:noWrap/>
            <w:vAlign w:val="bottom"/>
            <w:hideMark/>
          </w:tcPr>
          <w:p w14:paraId="678565A4"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Temperature</w:t>
            </w:r>
          </w:p>
        </w:tc>
        <w:tc>
          <w:tcPr>
            <w:tcW w:w="993" w:type="pct"/>
            <w:tcBorders>
              <w:top w:val="nil"/>
              <w:left w:val="nil"/>
              <w:bottom w:val="nil"/>
              <w:right w:val="nil"/>
            </w:tcBorders>
            <w:shd w:val="clear" w:color="auto" w:fill="auto"/>
            <w:noWrap/>
            <w:vAlign w:val="bottom"/>
            <w:hideMark/>
          </w:tcPr>
          <w:p w14:paraId="03992ED5"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36.94948</w:t>
            </w:r>
          </w:p>
        </w:tc>
        <w:tc>
          <w:tcPr>
            <w:tcW w:w="993" w:type="pct"/>
            <w:tcBorders>
              <w:top w:val="nil"/>
              <w:left w:val="nil"/>
              <w:bottom w:val="nil"/>
              <w:right w:val="nil"/>
            </w:tcBorders>
            <w:shd w:val="clear" w:color="auto" w:fill="auto"/>
            <w:noWrap/>
            <w:vAlign w:val="bottom"/>
            <w:hideMark/>
          </w:tcPr>
          <w:p w14:paraId="26A6443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36.95024</w:t>
            </w:r>
          </w:p>
        </w:tc>
        <w:tc>
          <w:tcPr>
            <w:tcW w:w="993" w:type="pct"/>
            <w:tcBorders>
              <w:top w:val="nil"/>
              <w:left w:val="nil"/>
              <w:bottom w:val="nil"/>
              <w:right w:val="nil"/>
            </w:tcBorders>
            <w:shd w:val="clear" w:color="auto" w:fill="auto"/>
            <w:noWrap/>
            <w:vAlign w:val="bottom"/>
            <w:hideMark/>
          </w:tcPr>
          <w:p w14:paraId="539403F1"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0.701227</w:t>
            </w:r>
          </w:p>
        </w:tc>
      </w:tr>
      <w:tr w:rsidR="002C1C35" w:rsidRPr="002C1C35" w14:paraId="494B2397" w14:textId="77777777" w:rsidTr="002C1C35">
        <w:trPr>
          <w:trHeight w:val="300"/>
        </w:trPr>
        <w:tc>
          <w:tcPr>
            <w:tcW w:w="2021" w:type="pct"/>
            <w:tcBorders>
              <w:top w:val="nil"/>
              <w:left w:val="nil"/>
              <w:bottom w:val="nil"/>
              <w:right w:val="nil"/>
            </w:tcBorders>
            <w:shd w:val="clear" w:color="auto" w:fill="auto"/>
            <w:noWrap/>
            <w:vAlign w:val="bottom"/>
            <w:hideMark/>
          </w:tcPr>
          <w:p w14:paraId="620B6EDD"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Lactate</w:t>
            </w:r>
          </w:p>
        </w:tc>
        <w:tc>
          <w:tcPr>
            <w:tcW w:w="993" w:type="pct"/>
            <w:tcBorders>
              <w:top w:val="nil"/>
              <w:left w:val="nil"/>
              <w:bottom w:val="nil"/>
              <w:right w:val="nil"/>
            </w:tcBorders>
            <w:shd w:val="clear" w:color="auto" w:fill="auto"/>
            <w:noWrap/>
            <w:vAlign w:val="bottom"/>
            <w:hideMark/>
          </w:tcPr>
          <w:p w14:paraId="6BA8EEB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3.414678</w:t>
            </w:r>
          </w:p>
        </w:tc>
        <w:tc>
          <w:tcPr>
            <w:tcW w:w="993" w:type="pct"/>
            <w:tcBorders>
              <w:top w:val="nil"/>
              <w:left w:val="nil"/>
              <w:bottom w:val="nil"/>
              <w:right w:val="nil"/>
            </w:tcBorders>
            <w:shd w:val="clear" w:color="auto" w:fill="auto"/>
            <w:noWrap/>
            <w:vAlign w:val="bottom"/>
            <w:hideMark/>
          </w:tcPr>
          <w:p w14:paraId="4ADB1243"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2.5</w:t>
            </w:r>
          </w:p>
        </w:tc>
        <w:tc>
          <w:tcPr>
            <w:tcW w:w="993" w:type="pct"/>
            <w:tcBorders>
              <w:top w:val="nil"/>
              <w:left w:val="nil"/>
              <w:bottom w:val="nil"/>
              <w:right w:val="nil"/>
            </w:tcBorders>
            <w:shd w:val="clear" w:color="auto" w:fill="auto"/>
            <w:noWrap/>
            <w:vAlign w:val="bottom"/>
            <w:hideMark/>
          </w:tcPr>
          <w:p w14:paraId="51587346"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2.865615</w:t>
            </w:r>
          </w:p>
        </w:tc>
      </w:tr>
      <w:tr w:rsidR="002C1C35" w:rsidRPr="002C1C35" w14:paraId="0E64353F" w14:textId="77777777" w:rsidTr="002C1C35">
        <w:trPr>
          <w:trHeight w:val="300"/>
        </w:trPr>
        <w:tc>
          <w:tcPr>
            <w:tcW w:w="2021" w:type="pct"/>
            <w:tcBorders>
              <w:top w:val="nil"/>
              <w:left w:val="nil"/>
              <w:bottom w:val="nil"/>
              <w:right w:val="nil"/>
            </w:tcBorders>
            <w:shd w:val="clear" w:color="auto" w:fill="auto"/>
            <w:noWrap/>
            <w:vAlign w:val="bottom"/>
            <w:hideMark/>
          </w:tcPr>
          <w:p w14:paraId="62A1258E"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Lactate</w:t>
            </w:r>
          </w:p>
        </w:tc>
        <w:tc>
          <w:tcPr>
            <w:tcW w:w="993" w:type="pct"/>
            <w:tcBorders>
              <w:top w:val="nil"/>
              <w:left w:val="nil"/>
              <w:bottom w:val="nil"/>
              <w:right w:val="nil"/>
            </w:tcBorders>
            <w:shd w:val="clear" w:color="auto" w:fill="auto"/>
            <w:noWrap/>
            <w:vAlign w:val="bottom"/>
            <w:hideMark/>
          </w:tcPr>
          <w:p w14:paraId="5B2AA04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1.834647</w:t>
            </w:r>
          </w:p>
        </w:tc>
        <w:tc>
          <w:tcPr>
            <w:tcW w:w="993" w:type="pct"/>
            <w:tcBorders>
              <w:top w:val="nil"/>
              <w:left w:val="nil"/>
              <w:bottom w:val="nil"/>
              <w:right w:val="nil"/>
            </w:tcBorders>
            <w:shd w:val="clear" w:color="auto" w:fill="auto"/>
            <w:noWrap/>
            <w:vAlign w:val="bottom"/>
            <w:hideMark/>
          </w:tcPr>
          <w:p w14:paraId="0D53F95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1.4</w:t>
            </w:r>
          </w:p>
        </w:tc>
        <w:tc>
          <w:tcPr>
            <w:tcW w:w="993" w:type="pct"/>
            <w:tcBorders>
              <w:top w:val="nil"/>
              <w:left w:val="nil"/>
              <w:bottom w:val="nil"/>
              <w:right w:val="nil"/>
            </w:tcBorders>
            <w:shd w:val="clear" w:color="auto" w:fill="auto"/>
            <w:noWrap/>
            <w:vAlign w:val="bottom"/>
            <w:hideMark/>
          </w:tcPr>
          <w:p w14:paraId="6991833A"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1.462907</w:t>
            </w:r>
          </w:p>
        </w:tc>
      </w:tr>
      <w:tr w:rsidR="002C1C35" w:rsidRPr="002C1C35" w14:paraId="6563E392" w14:textId="77777777" w:rsidTr="002C1C35">
        <w:trPr>
          <w:trHeight w:val="300"/>
        </w:trPr>
        <w:tc>
          <w:tcPr>
            <w:tcW w:w="2021" w:type="pct"/>
            <w:tcBorders>
              <w:top w:val="nil"/>
              <w:left w:val="nil"/>
              <w:bottom w:val="nil"/>
              <w:right w:val="nil"/>
            </w:tcBorders>
            <w:shd w:val="clear" w:color="auto" w:fill="auto"/>
            <w:noWrap/>
            <w:vAlign w:val="bottom"/>
            <w:hideMark/>
          </w:tcPr>
          <w:p w14:paraId="355B57F4"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Lactate</w:t>
            </w:r>
          </w:p>
        </w:tc>
        <w:tc>
          <w:tcPr>
            <w:tcW w:w="993" w:type="pct"/>
            <w:tcBorders>
              <w:top w:val="nil"/>
              <w:left w:val="nil"/>
              <w:bottom w:val="nil"/>
              <w:right w:val="nil"/>
            </w:tcBorders>
            <w:shd w:val="clear" w:color="auto" w:fill="auto"/>
            <w:noWrap/>
            <w:vAlign w:val="bottom"/>
            <w:hideMark/>
          </w:tcPr>
          <w:p w14:paraId="0C49E99C"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2.569431</w:t>
            </w:r>
          </w:p>
        </w:tc>
        <w:tc>
          <w:tcPr>
            <w:tcW w:w="993" w:type="pct"/>
            <w:tcBorders>
              <w:top w:val="nil"/>
              <w:left w:val="nil"/>
              <w:bottom w:val="nil"/>
              <w:right w:val="nil"/>
            </w:tcBorders>
            <w:shd w:val="clear" w:color="auto" w:fill="auto"/>
            <w:noWrap/>
            <w:vAlign w:val="bottom"/>
            <w:hideMark/>
          </w:tcPr>
          <w:p w14:paraId="0A93C178"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w:t>
            </w:r>
          </w:p>
        </w:tc>
        <w:tc>
          <w:tcPr>
            <w:tcW w:w="993" w:type="pct"/>
            <w:tcBorders>
              <w:top w:val="nil"/>
              <w:left w:val="nil"/>
              <w:bottom w:val="nil"/>
              <w:right w:val="nil"/>
            </w:tcBorders>
            <w:shd w:val="clear" w:color="auto" w:fill="auto"/>
            <w:noWrap/>
            <w:vAlign w:val="bottom"/>
            <w:hideMark/>
          </w:tcPr>
          <w:p w14:paraId="6171CA1F"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1.954506</w:t>
            </w:r>
          </w:p>
        </w:tc>
      </w:tr>
      <w:tr w:rsidR="002C1C35" w:rsidRPr="002C1C35" w14:paraId="02FD11FE" w14:textId="77777777" w:rsidTr="002C1C35">
        <w:trPr>
          <w:trHeight w:val="300"/>
        </w:trPr>
        <w:tc>
          <w:tcPr>
            <w:tcW w:w="2021" w:type="pct"/>
            <w:tcBorders>
              <w:top w:val="nil"/>
              <w:left w:val="nil"/>
              <w:bottom w:val="nil"/>
              <w:right w:val="nil"/>
            </w:tcBorders>
            <w:shd w:val="clear" w:color="auto" w:fill="auto"/>
            <w:noWrap/>
            <w:vAlign w:val="bottom"/>
            <w:hideMark/>
          </w:tcPr>
          <w:p w14:paraId="441E4FD9"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pH</w:t>
            </w:r>
          </w:p>
        </w:tc>
        <w:tc>
          <w:tcPr>
            <w:tcW w:w="993" w:type="pct"/>
            <w:tcBorders>
              <w:top w:val="nil"/>
              <w:left w:val="nil"/>
              <w:bottom w:val="nil"/>
              <w:right w:val="nil"/>
            </w:tcBorders>
            <w:shd w:val="clear" w:color="auto" w:fill="auto"/>
            <w:noWrap/>
            <w:vAlign w:val="bottom"/>
            <w:hideMark/>
          </w:tcPr>
          <w:p w14:paraId="59EA22A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7.435479</w:t>
            </w:r>
          </w:p>
        </w:tc>
        <w:tc>
          <w:tcPr>
            <w:tcW w:w="993" w:type="pct"/>
            <w:tcBorders>
              <w:top w:val="nil"/>
              <w:left w:val="nil"/>
              <w:bottom w:val="nil"/>
              <w:right w:val="nil"/>
            </w:tcBorders>
            <w:shd w:val="clear" w:color="auto" w:fill="auto"/>
            <w:noWrap/>
            <w:vAlign w:val="bottom"/>
            <w:hideMark/>
          </w:tcPr>
          <w:p w14:paraId="064147C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7.44</w:t>
            </w:r>
          </w:p>
        </w:tc>
        <w:tc>
          <w:tcPr>
            <w:tcW w:w="993" w:type="pct"/>
            <w:tcBorders>
              <w:top w:val="nil"/>
              <w:left w:val="nil"/>
              <w:bottom w:val="nil"/>
              <w:right w:val="nil"/>
            </w:tcBorders>
            <w:shd w:val="clear" w:color="auto" w:fill="auto"/>
            <w:noWrap/>
            <w:vAlign w:val="bottom"/>
            <w:hideMark/>
          </w:tcPr>
          <w:p w14:paraId="116C4E1B"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0.071786</w:t>
            </w:r>
          </w:p>
        </w:tc>
      </w:tr>
      <w:tr w:rsidR="002C1C35" w:rsidRPr="002C1C35" w14:paraId="4AC5C223" w14:textId="77777777" w:rsidTr="002C1C35">
        <w:trPr>
          <w:trHeight w:val="300"/>
        </w:trPr>
        <w:tc>
          <w:tcPr>
            <w:tcW w:w="2021" w:type="pct"/>
            <w:tcBorders>
              <w:top w:val="nil"/>
              <w:left w:val="nil"/>
              <w:bottom w:val="nil"/>
              <w:right w:val="nil"/>
            </w:tcBorders>
            <w:shd w:val="clear" w:color="auto" w:fill="auto"/>
            <w:noWrap/>
            <w:vAlign w:val="bottom"/>
            <w:hideMark/>
          </w:tcPr>
          <w:p w14:paraId="41A7E8E2"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pH</w:t>
            </w:r>
          </w:p>
        </w:tc>
        <w:tc>
          <w:tcPr>
            <w:tcW w:w="993" w:type="pct"/>
            <w:tcBorders>
              <w:top w:val="nil"/>
              <w:left w:val="nil"/>
              <w:bottom w:val="nil"/>
              <w:right w:val="nil"/>
            </w:tcBorders>
            <w:shd w:val="clear" w:color="auto" w:fill="auto"/>
            <w:noWrap/>
            <w:vAlign w:val="bottom"/>
            <w:hideMark/>
          </w:tcPr>
          <w:p w14:paraId="619DF50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7.297606</w:t>
            </w:r>
          </w:p>
        </w:tc>
        <w:tc>
          <w:tcPr>
            <w:tcW w:w="993" w:type="pct"/>
            <w:tcBorders>
              <w:top w:val="nil"/>
              <w:left w:val="nil"/>
              <w:bottom w:val="nil"/>
              <w:right w:val="nil"/>
            </w:tcBorders>
            <w:shd w:val="clear" w:color="auto" w:fill="auto"/>
            <w:noWrap/>
            <w:vAlign w:val="bottom"/>
            <w:hideMark/>
          </w:tcPr>
          <w:p w14:paraId="03CCFC1C"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7.31</w:t>
            </w:r>
          </w:p>
        </w:tc>
        <w:tc>
          <w:tcPr>
            <w:tcW w:w="993" w:type="pct"/>
            <w:tcBorders>
              <w:top w:val="nil"/>
              <w:left w:val="nil"/>
              <w:bottom w:val="nil"/>
              <w:right w:val="nil"/>
            </w:tcBorders>
            <w:shd w:val="clear" w:color="auto" w:fill="auto"/>
            <w:noWrap/>
            <w:vAlign w:val="bottom"/>
            <w:hideMark/>
          </w:tcPr>
          <w:p w14:paraId="69F0825B"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0.104431</w:t>
            </w:r>
          </w:p>
        </w:tc>
      </w:tr>
      <w:tr w:rsidR="002C1C35" w:rsidRPr="002C1C35" w14:paraId="6AF663E6" w14:textId="77777777" w:rsidTr="002C1C35">
        <w:trPr>
          <w:trHeight w:val="300"/>
        </w:trPr>
        <w:tc>
          <w:tcPr>
            <w:tcW w:w="2021" w:type="pct"/>
            <w:tcBorders>
              <w:top w:val="nil"/>
              <w:left w:val="nil"/>
              <w:bottom w:val="nil"/>
              <w:right w:val="nil"/>
            </w:tcBorders>
            <w:shd w:val="clear" w:color="auto" w:fill="auto"/>
            <w:noWrap/>
            <w:vAlign w:val="bottom"/>
            <w:hideMark/>
          </w:tcPr>
          <w:p w14:paraId="1FB593D4"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pH</w:t>
            </w:r>
          </w:p>
        </w:tc>
        <w:tc>
          <w:tcPr>
            <w:tcW w:w="993" w:type="pct"/>
            <w:tcBorders>
              <w:top w:val="nil"/>
              <w:left w:val="nil"/>
              <w:bottom w:val="nil"/>
              <w:right w:val="nil"/>
            </w:tcBorders>
            <w:shd w:val="clear" w:color="auto" w:fill="auto"/>
            <w:noWrap/>
            <w:vAlign w:val="bottom"/>
            <w:hideMark/>
          </w:tcPr>
          <w:p w14:paraId="13F5011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7.370085</w:t>
            </w:r>
          </w:p>
        </w:tc>
        <w:tc>
          <w:tcPr>
            <w:tcW w:w="993" w:type="pct"/>
            <w:tcBorders>
              <w:top w:val="nil"/>
              <w:left w:val="nil"/>
              <w:bottom w:val="nil"/>
              <w:right w:val="nil"/>
            </w:tcBorders>
            <w:shd w:val="clear" w:color="auto" w:fill="auto"/>
            <w:noWrap/>
            <w:vAlign w:val="bottom"/>
            <w:hideMark/>
          </w:tcPr>
          <w:p w14:paraId="39367C8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7.38</w:t>
            </w:r>
          </w:p>
        </w:tc>
        <w:tc>
          <w:tcPr>
            <w:tcW w:w="993" w:type="pct"/>
            <w:tcBorders>
              <w:top w:val="nil"/>
              <w:left w:val="nil"/>
              <w:bottom w:val="nil"/>
              <w:right w:val="nil"/>
            </w:tcBorders>
            <w:shd w:val="clear" w:color="auto" w:fill="auto"/>
            <w:noWrap/>
            <w:vAlign w:val="bottom"/>
            <w:hideMark/>
          </w:tcPr>
          <w:p w14:paraId="7A535BD1"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0.068992</w:t>
            </w:r>
          </w:p>
        </w:tc>
      </w:tr>
      <w:tr w:rsidR="002C1C35" w:rsidRPr="002C1C35" w14:paraId="324A185F" w14:textId="77777777" w:rsidTr="002C1C35">
        <w:trPr>
          <w:trHeight w:val="300"/>
        </w:trPr>
        <w:tc>
          <w:tcPr>
            <w:tcW w:w="2021" w:type="pct"/>
            <w:tcBorders>
              <w:top w:val="nil"/>
              <w:left w:val="nil"/>
              <w:bottom w:val="nil"/>
              <w:right w:val="nil"/>
            </w:tcBorders>
            <w:shd w:val="clear" w:color="auto" w:fill="auto"/>
            <w:noWrap/>
            <w:vAlign w:val="bottom"/>
            <w:hideMark/>
          </w:tcPr>
          <w:p w14:paraId="09635BE1"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Glucose</w:t>
            </w:r>
          </w:p>
        </w:tc>
        <w:tc>
          <w:tcPr>
            <w:tcW w:w="993" w:type="pct"/>
            <w:tcBorders>
              <w:top w:val="nil"/>
              <w:left w:val="nil"/>
              <w:bottom w:val="nil"/>
              <w:right w:val="nil"/>
            </w:tcBorders>
            <w:shd w:val="clear" w:color="auto" w:fill="auto"/>
            <w:noWrap/>
            <w:vAlign w:val="bottom"/>
            <w:hideMark/>
          </w:tcPr>
          <w:p w14:paraId="43C87AD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189.3344</w:t>
            </w:r>
          </w:p>
        </w:tc>
        <w:tc>
          <w:tcPr>
            <w:tcW w:w="993" w:type="pct"/>
            <w:tcBorders>
              <w:top w:val="nil"/>
              <w:left w:val="nil"/>
              <w:bottom w:val="nil"/>
              <w:right w:val="nil"/>
            </w:tcBorders>
            <w:shd w:val="clear" w:color="auto" w:fill="auto"/>
            <w:noWrap/>
            <w:vAlign w:val="bottom"/>
            <w:hideMark/>
          </w:tcPr>
          <w:p w14:paraId="7D1C609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173</w:t>
            </w:r>
          </w:p>
        </w:tc>
        <w:tc>
          <w:tcPr>
            <w:tcW w:w="993" w:type="pct"/>
            <w:tcBorders>
              <w:top w:val="nil"/>
              <w:left w:val="nil"/>
              <w:bottom w:val="nil"/>
              <w:right w:val="nil"/>
            </w:tcBorders>
            <w:shd w:val="clear" w:color="auto" w:fill="auto"/>
            <w:noWrap/>
            <w:vAlign w:val="bottom"/>
            <w:hideMark/>
          </w:tcPr>
          <w:p w14:paraId="44B36C2F"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86.83328</w:t>
            </w:r>
          </w:p>
        </w:tc>
      </w:tr>
      <w:tr w:rsidR="002C1C35" w:rsidRPr="002C1C35" w14:paraId="67AA7A4D" w14:textId="77777777" w:rsidTr="002C1C35">
        <w:trPr>
          <w:trHeight w:val="300"/>
        </w:trPr>
        <w:tc>
          <w:tcPr>
            <w:tcW w:w="2021" w:type="pct"/>
            <w:tcBorders>
              <w:top w:val="nil"/>
              <w:left w:val="nil"/>
              <w:bottom w:val="nil"/>
              <w:right w:val="nil"/>
            </w:tcBorders>
            <w:shd w:val="clear" w:color="auto" w:fill="auto"/>
            <w:noWrap/>
            <w:vAlign w:val="bottom"/>
            <w:hideMark/>
          </w:tcPr>
          <w:p w14:paraId="5F95D16C"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Glucose</w:t>
            </w:r>
          </w:p>
        </w:tc>
        <w:tc>
          <w:tcPr>
            <w:tcW w:w="993" w:type="pct"/>
            <w:tcBorders>
              <w:top w:val="nil"/>
              <w:left w:val="nil"/>
              <w:bottom w:val="nil"/>
              <w:right w:val="nil"/>
            </w:tcBorders>
            <w:shd w:val="clear" w:color="auto" w:fill="auto"/>
            <w:noWrap/>
            <w:vAlign w:val="bottom"/>
            <w:hideMark/>
          </w:tcPr>
          <w:p w14:paraId="118FFF11"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109.1762</w:t>
            </w:r>
          </w:p>
        </w:tc>
        <w:tc>
          <w:tcPr>
            <w:tcW w:w="993" w:type="pct"/>
            <w:tcBorders>
              <w:top w:val="nil"/>
              <w:left w:val="nil"/>
              <w:bottom w:val="nil"/>
              <w:right w:val="nil"/>
            </w:tcBorders>
            <w:shd w:val="clear" w:color="auto" w:fill="auto"/>
            <w:noWrap/>
            <w:vAlign w:val="bottom"/>
            <w:hideMark/>
          </w:tcPr>
          <w:p w14:paraId="5C38F90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102</w:t>
            </w:r>
          </w:p>
        </w:tc>
        <w:tc>
          <w:tcPr>
            <w:tcW w:w="993" w:type="pct"/>
            <w:tcBorders>
              <w:top w:val="nil"/>
              <w:left w:val="nil"/>
              <w:bottom w:val="nil"/>
              <w:right w:val="nil"/>
            </w:tcBorders>
            <w:shd w:val="clear" w:color="auto" w:fill="auto"/>
            <w:noWrap/>
            <w:vAlign w:val="bottom"/>
            <w:hideMark/>
          </w:tcPr>
          <w:p w14:paraId="10B76BA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37.4836</w:t>
            </w:r>
          </w:p>
        </w:tc>
      </w:tr>
      <w:tr w:rsidR="002C1C35" w:rsidRPr="002C1C35" w14:paraId="365B461D" w14:textId="77777777" w:rsidTr="002C1C35">
        <w:trPr>
          <w:trHeight w:val="300"/>
        </w:trPr>
        <w:tc>
          <w:tcPr>
            <w:tcW w:w="2021" w:type="pct"/>
            <w:tcBorders>
              <w:top w:val="nil"/>
              <w:left w:val="nil"/>
              <w:bottom w:val="nil"/>
              <w:right w:val="nil"/>
            </w:tcBorders>
            <w:shd w:val="clear" w:color="auto" w:fill="auto"/>
            <w:noWrap/>
            <w:vAlign w:val="bottom"/>
            <w:hideMark/>
          </w:tcPr>
          <w:p w14:paraId="1222CD7E"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Glucose</w:t>
            </w:r>
          </w:p>
        </w:tc>
        <w:tc>
          <w:tcPr>
            <w:tcW w:w="993" w:type="pct"/>
            <w:tcBorders>
              <w:top w:val="nil"/>
              <w:left w:val="nil"/>
              <w:bottom w:val="nil"/>
              <w:right w:val="nil"/>
            </w:tcBorders>
            <w:shd w:val="clear" w:color="auto" w:fill="auto"/>
            <w:noWrap/>
            <w:vAlign w:val="bottom"/>
            <w:hideMark/>
          </w:tcPr>
          <w:p w14:paraId="5C32155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145.9804</w:t>
            </w:r>
          </w:p>
        </w:tc>
        <w:tc>
          <w:tcPr>
            <w:tcW w:w="993" w:type="pct"/>
            <w:tcBorders>
              <w:top w:val="nil"/>
              <w:left w:val="nil"/>
              <w:bottom w:val="nil"/>
              <w:right w:val="nil"/>
            </w:tcBorders>
            <w:shd w:val="clear" w:color="auto" w:fill="auto"/>
            <w:noWrap/>
            <w:vAlign w:val="bottom"/>
            <w:hideMark/>
          </w:tcPr>
          <w:p w14:paraId="086A92A4"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135.9</w:t>
            </w:r>
          </w:p>
        </w:tc>
        <w:tc>
          <w:tcPr>
            <w:tcW w:w="993" w:type="pct"/>
            <w:tcBorders>
              <w:top w:val="nil"/>
              <w:left w:val="nil"/>
              <w:bottom w:val="nil"/>
              <w:right w:val="nil"/>
            </w:tcBorders>
            <w:shd w:val="clear" w:color="auto" w:fill="auto"/>
            <w:noWrap/>
            <w:vAlign w:val="bottom"/>
            <w:hideMark/>
          </w:tcPr>
          <w:p w14:paraId="7B8848BC"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46.27097</w:t>
            </w:r>
          </w:p>
        </w:tc>
      </w:tr>
      <w:tr w:rsidR="002C1C35" w:rsidRPr="002C1C35" w14:paraId="6AE5D8D6" w14:textId="77777777" w:rsidTr="002C1C35">
        <w:trPr>
          <w:trHeight w:val="300"/>
        </w:trPr>
        <w:tc>
          <w:tcPr>
            <w:tcW w:w="2021" w:type="pct"/>
            <w:tcBorders>
              <w:top w:val="nil"/>
              <w:left w:val="nil"/>
              <w:bottom w:val="nil"/>
              <w:right w:val="nil"/>
            </w:tcBorders>
            <w:shd w:val="clear" w:color="auto" w:fill="auto"/>
            <w:noWrap/>
            <w:vAlign w:val="bottom"/>
            <w:hideMark/>
          </w:tcPr>
          <w:p w14:paraId="669D9D13"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WBC</w:t>
            </w:r>
          </w:p>
        </w:tc>
        <w:tc>
          <w:tcPr>
            <w:tcW w:w="993" w:type="pct"/>
            <w:tcBorders>
              <w:top w:val="nil"/>
              <w:left w:val="nil"/>
              <w:bottom w:val="nil"/>
              <w:right w:val="nil"/>
            </w:tcBorders>
            <w:shd w:val="clear" w:color="auto" w:fill="auto"/>
            <w:noWrap/>
            <w:vAlign w:val="bottom"/>
            <w:hideMark/>
          </w:tcPr>
          <w:p w14:paraId="479FDA3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15.0611</w:t>
            </w:r>
          </w:p>
        </w:tc>
        <w:tc>
          <w:tcPr>
            <w:tcW w:w="993" w:type="pct"/>
            <w:tcBorders>
              <w:top w:val="nil"/>
              <w:left w:val="nil"/>
              <w:bottom w:val="nil"/>
              <w:right w:val="nil"/>
            </w:tcBorders>
            <w:shd w:val="clear" w:color="auto" w:fill="auto"/>
            <w:noWrap/>
            <w:vAlign w:val="bottom"/>
            <w:hideMark/>
          </w:tcPr>
          <w:p w14:paraId="5A84250F"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13.7</w:t>
            </w:r>
          </w:p>
        </w:tc>
        <w:tc>
          <w:tcPr>
            <w:tcW w:w="993" w:type="pct"/>
            <w:tcBorders>
              <w:top w:val="nil"/>
              <w:left w:val="nil"/>
              <w:bottom w:val="nil"/>
              <w:right w:val="nil"/>
            </w:tcBorders>
            <w:shd w:val="clear" w:color="auto" w:fill="auto"/>
            <w:noWrap/>
            <w:vAlign w:val="bottom"/>
            <w:hideMark/>
          </w:tcPr>
          <w:p w14:paraId="1A8E948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10.262</w:t>
            </w:r>
          </w:p>
        </w:tc>
      </w:tr>
      <w:tr w:rsidR="002C1C35" w:rsidRPr="002C1C35" w14:paraId="4945DEC8" w14:textId="77777777" w:rsidTr="002C1C35">
        <w:trPr>
          <w:trHeight w:val="300"/>
        </w:trPr>
        <w:tc>
          <w:tcPr>
            <w:tcW w:w="2021" w:type="pct"/>
            <w:tcBorders>
              <w:top w:val="nil"/>
              <w:left w:val="nil"/>
              <w:bottom w:val="nil"/>
              <w:right w:val="nil"/>
            </w:tcBorders>
            <w:shd w:val="clear" w:color="auto" w:fill="auto"/>
            <w:noWrap/>
            <w:vAlign w:val="bottom"/>
            <w:hideMark/>
          </w:tcPr>
          <w:p w14:paraId="0EBC6E00"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WBC</w:t>
            </w:r>
          </w:p>
        </w:tc>
        <w:tc>
          <w:tcPr>
            <w:tcW w:w="993" w:type="pct"/>
            <w:tcBorders>
              <w:top w:val="nil"/>
              <w:left w:val="nil"/>
              <w:bottom w:val="nil"/>
              <w:right w:val="nil"/>
            </w:tcBorders>
            <w:shd w:val="clear" w:color="auto" w:fill="auto"/>
            <w:noWrap/>
            <w:vAlign w:val="bottom"/>
            <w:hideMark/>
          </w:tcPr>
          <w:p w14:paraId="6DD4AAF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10.94903</w:t>
            </w:r>
          </w:p>
        </w:tc>
        <w:tc>
          <w:tcPr>
            <w:tcW w:w="993" w:type="pct"/>
            <w:tcBorders>
              <w:top w:val="nil"/>
              <w:left w:val="nil"/>
              <w:bottom w:val="nil"/>
              <w:right w:val="nil"/>
            </w:tcBorders>
            <w:shd w:val="clear" w:color="auto" w:fill="auto"/>
            <w:noWrap/>
            <w:vAlign w:val="bottom"/>
            <w:hideMark/>
          </w:tcPr>
          <w:p w14:paraId="12AFFC6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w:t>
            </w:r>
          </w:p>
        </w:tc>
        <w:tc>
          <w:tcPr>
            <w:tcW w:w="993" w:type="pct"/>
            <w:tcBorders>
              <w:top w:val="nil"/>
              <w:left w:val="nil"/>
              <w:bottom w:val="nil"/>
              <w:right w:val="nil"/>
            </w:tcBorders>
            <w:shd w:val="clear" w:color="auto" w:fill="auto"/>
            <w:noWrap/>
            <w:vAlign w:val="bottom"/>
            <w:hideMark/>
          </w:tcPr>
          <w:p w14:paraId="0472F5A1"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7.456914</w:t>
            </w:r>
          </w:p>
        </w:tc>
      </w:tr>
      <w:tr w:rsidR="002C1C35" w:rsidRPr="002C1C35" w14:paraId="7E9DBE6A" w14:textId="77777777" w:rsidTr="002C1C35">
        <w:trPr>
          <w:trHeight w:val="300"/>
        </w:trPr>
        <w:tc>
          <w:tcPr>
            <w:tcW w:w="2021" w:type="pct"/>
            <w:tcBorders>
              <w:top w:val="nil"/>
              <w:left w:val="nil"/>
              <w:bottom w:val="nil"/>
              <w:right w:val="nil"/>
            </w:tcBorders>
            <w:shd w:val="clear" w:color="auto" w:fill="auto"/>
            <w:noWrap/>
            <w:vAlign w:val="bottom"/>
            <w:hideMark/>
          </w:tcPr>
          <w:p w14:paraId="18806877"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WBC</w:t>
            </w:r>
          </w:p>
        </w:tc>
        <w:tc>
          <w:tcPr>
            <w:tcW w:w="993" w:type="pct"/>
            <w:tcBorders>
              <w:top w:val="nil"/>
              <w:left w:val="nil"/>
              <w:bottom w:val="nil"/>
              <w:right w:val="nil"/>
            </w:tcBorders>
            <w:shd w:val="clear" w:color="auto" w:fill="auto"/>
            <w:noWrap/>
            <w:vAlign w:val="bottom"/>
            <w:hideMark/>
          </w:tcPr>
          <w:p w14:paraId="11344D7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12.94895</w:t>
            </w:r>
          </w:p>
        </w:tc>
        <w:tc>
          <w:tcPr>
            <w:tcW w:w="993" w:type="pct"/>
            <w:tcBorders>
              <w:top w:val="nil"/>
              <w:left w:val="nil"/>
              <w:bottom w:val="nil"/>
              <w:right w:val="nil"/>
            </w:tcBorders>
            <w:shd w:val="clear" w:color="auto" w:fill="auto"/>
            <w:noWrap/>
            <w:vAlign w:val="bottom"/>
            <w:hideMark/>
          </w:tcPr>
          <w:p w14:paraId="1E8D66F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11.9</w:t>
            </w:r>
          </w:p>
        </w:tc>
        <w:tc>
          <w:tcPr>
            <w:tcW w:w="993" w:type="pct"/>
            <w:tcBorders>
              <w:top w:val="nil"/>
              <w:left w:val="nil"/>
              <w:bottom w:val="nil"/>
              <w:right w:val="nil"/>
            </w:tcBorders>
            <w:shd w:val="clear" w:color="auto" w:fill="auto"/>
            <w:noWrap/>
            <w:vAlign w:val="bottom"/>
            <w:hideMark/>
          </w:tcPr>
          <w:p w14:paraId="31B4C2B1"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8.551809</w:t>
            </w:r>
          </w:p>
        </w:tc>
      </w:tr>
      <w:tr w:rsidR="002C1C35" w:rsidRPr="002C1C35" w14:paraId="465CA4F3" w14:textId="77777777" w:rsidTr="002C1C35">
        <w:trPr>
          <w:trHeight w:val="300"/>
        </w:trPr>
        <w:tc>
          <w:tcPr>
            <w:tcW w:w="2021" w:type="pct"/>
            <w:tcBorders>
              <w:top w:val="nil"/>
              <w:left w:val="nil"/>
              <w:bottom w:val="nil"/>
              <w:right w:val="nil"/>
            </w:tcBorders>
            <w:shd w:val="clear" w:color="auto" w:fill="auto"/>
            <w:noWrap/>
            <w:vAlign w:val="bottom"/>
            <w:hideMark/>
          </w:tcPr>
          <w:p w14:paraId="049ED89B"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BUN</w:t>
            </w:r>
          </w:p>
        </w:tc>
        <w:tc>
          <w:tcPr>
            <w:tcW w:w="993" w:type="pct"/>
            <w:tcBorders>
              <w:top w:val="nil"/>
              <w:left w:val="nil"/>
              <w:bottom w:val="nil"/>
              <w:right w:val="nil"/>
            </w:tcBorders>
            <w:shd w:val="clear" w:color="auto" w:fill="auto"/>
            <w:noWrap/>
            <w:vAlign w:val="bottom"/>
            <w:hideMark/>
          </w:tcPr>
          <w:p w14:paraId="5CE85B98"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24.74585</w:t>
            </w:r>
          </w:p>
        </w:tc>
        <w:tc>
          <w:tcPr>
            <w:tcW w:w="993" w:type="pct"/>
            <w:tcBorders>
              <w:top w:val="nil"/>
              <w:left w:val="nil"/>
              <w:bottom w:val="nil"/>
              <w:right w:val="nil"/>
            </w:tcBorders>
            <w:shd w:val="clear" w:color="auto" w:fill="auto"/>
            <w:noWrap/>
            <w:vAlign w:val="bottom"/>
            <w:hideMark/>
          </w:tcPr>
          <w:p w14:paraId="590EB347"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18</w:t>
            </w:r>
          </w:p>
        </w:tc>
        <w:tc>
          <w:tcPr>
            <w:tcW w:w="993" w:type="pct"/>
            <w:tcBorders>
              <w:top w:val="nil"/>
              <w:left w:val="nil"/>
              <w:bottom w:val="nil"/>
              <w:right w:val="nil"/>
            </w:tcBorders>
            <w:shd w:val="clear" w:color="auto" w:fill="auto"/>
            <w:noWrap/>
            <w:vAlign w:val="bottom"/>
            <w:hideMark/>
          </w:tcPr>
          <w:p w14:paraId="24009B9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19.45151</w:t>
            </w:r>
          </w:p>
        </w:tc>
      </w:tr>
      <w:tr w:rsidR="002C1C35" w:rsidRPr="002C1C35" w14:paraId="17281F1D" w14:textId="77777777" w:rsidTr="002C1C35">
        <w:trPr>
          <w:trHeight w:val="300"/>
        </w:trPr>
        <w:tc>
          <w:tcPr>
            <w:tcW w:w="2021" w:type="pct"/>
            <w:tcBorders>
              <w:top w:val="nil"/>
              <w:left w:val="nil"/>
              <w:bottom w:val="nil"/>
              <w:right w:val="nil"/>
            </w:tcBorders>
            <w:shd w:val="clear" w:color="auto" w:fill="auto"/>
            <w:noWrap/>
            <w:vAlign w:val="bottom"/>
            <w:hideMark/>
          </w:tcPr>
          <w:p w14:paraId="6B30DC9C"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BUN</w:t>
            </w:r>
          </w:p>
        </w:tc>
        <w:tc>
          <w:tcPr>
            <w:tcW w:w="993" w:type="pct"/>
            <w:tcBorders>
              <w:top w:val="nil"/>
              <w:left w:val="nil"/>
              <w:bottom w:val="nil"/>
              <w:right w:val="nil"/>
            </w:tcBorders>
            <w:shd w:val="clear" w:color="auto" w:fill="auto"/>
            <w:noWrap/>
            <w:vAlign w:val="bottom"/>
            <w:hideMark/>
          </w:tcPr>
          <w:p w14:paraId="4C8C40CF"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20.76075</w:t>
            </w:r>
          </w:p>
        </w:tc>
        <w:tc>
          <w:tcPr>
            <w:tcW w:w="993" w:type="pct"/>
            <w:tcBorders>
              <w:top w:val="nil"/>
              <w:left w:val="nil"/>
              <w:bottom w:val="nil"/>
              <w:right w:val="nil"/>
            </w:tcBorders>
            <w:shd w:val="clear" w:color="auto" w:fill="auto"/>
            <w:noWrap/>
            <w:vAlign w:val="bottom"/>
            <w:hideMark/>
          </w:tcPr>
          <w:p w14:paraId="3B9F3405"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16</w:t>
            </w:r>
          </w:p>
        </w:tc>
        <w:tc>
          <w:tcPr>
            <w:tcW w:w="993" w:type="pct"/>
            <w:tcBorders>
              <w:top w:val="nil"/>
              <w:left w:val="nil"/>
              <w:bottom w:val="nil"/>
              <w:right w:val="nil"/>
            </w:tcBorders>
            <w:shd w:val="clear" w:color="auto" w:fill="auto"/>
            <w:noWrap/>
            <w:vAlign w:val="bottom"/>
            <w:hideMark/>
          </w:tcPr>
          <w:p w14:paraId="659B7017"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16.87047</w:t>
            </w:r>
          </w:p>
        </w:tc>
      </w:tr>
      <w:tr w:rsidR="002C1C35" w:rsidRPr="002C1C35" w14:paraId="7EFD5B95" w14:textId="77777777" w:rsidTr="002C1C35">
        <w:trPr>
          <w:trHeight w:val="300"/>
        </w:trPr>
        <w:tc>
          <w:tcPr>
            <w:tcW w:w="2021" w:type="pct"/>
            <w:tcBorders>
              <w:top w:val="nil"/>
              <w:left w:val="nil"/>
              <w:bottom w:val="nil"/>
              <w:right w:val="nil"/>
            </w:tcBorders>
            <w:shd w:val="clear" w:color="auto" w:fill="auto"/>
            <w:noWrap/>
            <w:vAlign w:val="bottom"/>
            <w:hideMark/>
          </w:tcPr>
          <w:p w14:paraId="793E5F91"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BUN</w:t>
            </w:r>
          </w:p>
        </w:tc>
        <w:tc>
          <w:tcPr>
            <w:tcW w:w="993" w:type="pct"/>
            <w:tcBorders>
              <w:top w:val="nil"/>
              <w:left w:val="nil"/>
              <w:bottom w:val="nil"/>
              <w:right w:val="nil"/>
            </w:tcBorders>
            <w:shd w:val="clear" w:color="auto" w:fill="auto"/>
            <w:noWrap/>
            <w:vAlign w:val="bottom"/>
            <w:hideMark/>
          </w:tcPr>
          <w:p w14:paraId="68E53B2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22.71265</w:t>
            </w:r>
          </w:p>
        </w:tc>
        <w:tc>
          <w:tcPr>
            <w:tcW w:w="993" w:type="pct"/>
            <w:tcBorders>
              <w:top w:val="nil"/>
              <w:left w:val="nil"/>
              <w:bottom w:val="nil"/>
              <w:right w:val="nil"/>
            </w:tcBorders>
            <w:shd w:val="clear" w:color="auto" w:fill="auto"/>
            <w:noWrap/>
            <w:vAlign w:val="bottom"/>
            <w:hideMark/>
          </w:tcPr>
          <w:p w14:paraId="3D1C3724"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17</w:t>
            </w:r>
          </w:p>
        </w:tc>
        <w:tc>
          <w:tcPr>
            <w:tcW w:w="993" w:type="pct"/>
            <w:tcBorders>
              <w:top w:val="nil"/>
              <w:left w:val="nil"/>
              <w:bottom w:val="nil"/>
              <w:right w:val="nil"/>
            </w:tcBorders>
            <w:shd w:val="clear" w:color="auto" w:fill="auto"/>
            <w:noWrap/>
            <w:vAlign w:val="bottom"/>
            <w:hideMark/>
          </w:tcPr>
          <w:p w14:paraId="7E7C3B56"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17.98949</w:t>
            </w:r>
          </w:p>
        </w:tc>
      </w:tr>
      <w:tr w:rsidR="002C1C35" w:rsidRPr="002C1C35" w14:paraId="7C920AB3" w14:textId="77777777" w:rsidTr="002C1C35">
        <w:trPr>
          <w:trHeight w:val="300"/>
        </w:trPr>
        <w:tc>
          <w:tcPr>
            <w:tcW w:w="2021" w:type="pct"/>
            <w:tcBorders>
              <w:top w:val="nil"/>
              <w:left w:val="nil"/>
              <w:bottom w:val="nil"/>
              <w:right w:val="nil"/>
            </w:tcBorders>
            <w:shd w:val="clear" w:color="auto" w:fill="auto"/>
            <w:noWrap/>
            <w:vAlign w:val="bottom"/>
            <w:hideMark/>
          </w:tcPr>
          <w:p w14:paraId="58AF6162"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Creatinine</w:t>
            </w:r>
          </w:p>
        </w:tc>
        <w:tc>
          <w:tcPr>
            <w:tcW w:w="993" w:type="pct"/>
            <w:tcBorders>
              <w:top w:val="nil"/>
              <w:left w:val="nil"/>
              <w:bottom w:val="nil"/>
              <w:right w:val="nil"/>
            </w:tcBorders>
            <w:shd w:val="clear" w:color="auto" w:fill="auto"/>
            <w:noWrap/>
            <w:vAlign w:val="bottom"/>
            <w:hideMark/>
          </w:tcPr>
          <w:p w14:paraId="5B37C8F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1.360863</w:t>
            </w:r>
          </w:p>
        </w:tc>
        <w:tc>
          <w:tcPr>
            <w:tcW w:w="993" w:type="pct"/>
            <w:tcBorders>
              <w:top w:val="nil"/>
              <w:left w:val="nil"/>
              <w:bottom w:val="nil"/>
              <w:right w:val="nil"/>
            </w:tcBorders>
            <w:shd w:val="clear" w:color="auto" w:fill="auto"/>
            <w:noWrap/>
            <w:vAlign w:val="bottom"/>
            <w:hideMark/>
          </w:tcPr>
          <w:p w14:paraId="06266A54"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w:t>
            </w:r>
          </w:p>
        </w:tc>
        <w:tc>
          <w:tcPr>
            <w:tcW w:w="993" w:type="pct"/>
            <w:tcBorders>
              <w:top w:val="nil"/>
              <w:left w:val="nil"/>
              <w:bottom w:val="nil"/>
              <w:right w:val="nil"/>
            </w:tcBorders>
            <w:shd w:val="clear" w:color="auto" w:fill="auto"/>
            <w:noWrap/>
            <w:vAlign w:val="bottom"/>
            <w:hideMark/>
          </w:tcPr>
          <w:p w14:paraId="0AC9D8E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1.334245</w:t>
            </w:r>
          </w:p>
        </w:tc>
      </w:tr>
      <w:tr w:rsidR="002C1C35" w:rsidRPr="002C1C35" w14:paraId="4779BED2" w14:textId="77777777" w:rsidTr="002C1C35">
        <w:trPr>
          <w:trHeight w:val="300"/>
        </w:trPr>
        <w:tc>
          <w:tcPr>
            <w:tcW w:w="2021" w:type="pct"/>
            <w:tcBorders>
              <w:top w:val="nil"/>
              <w:left w:val="nil"/>
              <w:bottom w:val="nil"/>
              <w:right w:val="nil"/>
            </w:tcBorders>
            <w:shd w:val="clear" w:color="auto" w:fill="auto"/>
            <w:noWrap/>
            <w:vAlign w:val="bottom"/>
            <w:hideMark/>
          </w:tcPr>
          <w:p w14:paraId="09B16280"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Creatinine</w:t>
            </w:r>
          </w:p>
        </w:tc>
        <w:tc>
          <w:tcPr>
            <w:tcW w:w="993" w:type="pct"/>
            <w:tcBorders>
              <w:top w:val="nil"/>
              <w:left w:val="nil"/>
              <w:bottom w:val="nil"/>
              <w:right w:val="nil"/>
            </w:tcBorders>
            <w:shd w:val="clear" w:color="auto" w:fill="auto"/>
            <w:noWrap/>
            <w:vAlign w:val="bottom"/>
            <w:hideMark/>
          </w:tcPr>
          <w:p w14:paraId="751C8A8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1.122919</w:t>
            </w:r>
          </w:p>
        </w:tc>
        <w:tc>
          <w:tcPr>
            <w:tcW w:w="993" w:type="pct"/>
            <w:tcBorders>
              <w:top w:val="nil"/>
              <w:left w:val="nil"/>
              <w:bottom w:val="nil"/>
              <w:right w:val="nil"/>
            </w:tcBorders>
            <w:shd w:val="clear" w:color="auto" w:fill="auto"/>
            <w:noWrap/>
            <w:vAlign w:val="bottom"/>
            <w:hideMark/>
          </w:tcPr>
          <w:p w14:paraId="62FA9E67"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0.8</w:t>
            </w:r>
          </w:p>
        </w:tc>
        <w:tc>
          <w:tcPr>
            <w:tcW w:w="993" w:type="pct"/>
            <w:tcBorders>
              <w:top w:val="nil"/>
              <w:left w:val="nil"/>
              <w:bottom w:val="nil"/>
              <w:right w:val="nil"/>
            </w:tcBorders>
            <w:shd w:val="clear" w:color="auto" w:fill="auto"/>
            <w:noWrap/>
            <w:vAlign w:val="bottom"/>
            <w:hideMark/>
          </w:tcPr>
          <w:p w14:paraId="439BB4F4"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1.093559</w:t>
            </w:r>
          </w:p>
        </w:tc>
      </w:tr>
      <w:tr w:rsidR="002C1C35" w:rsidRPr="002C1C35" w14:paraId="73DFD16D" w14:textId="77777777" w:rsidTr="002C1C35">
        <w:trPr>
          <w:trHeight w:val="300"/>
        </w:trPr>
        <w:tc>
          <w:tcPr>
            <w:tcW w:w="2021" w:type="pct"/>
            <w:tcBorders>
              <w:top w:val="nil"/>
              <w:left w:val="nil"/>
              <w:bottom w:val="nil"/>
              <w:right w:val="nil"/>
            </w:tcBorders>
            <w:shd w:val="clear" w:color="auto" w:fill="auto"/>
            <w:noWrap/>
            <w:vAlign w:val="bottom"/>
            <w:hideMark/>
          </w:tcPr>
          <w:p w14:paraId="249A5163"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Creatinine</w:t>
            </w:r>
          </w:p>
        </w:tc>
        <w:tc>
          <w:tcPr>
            <w:tcW w:w="993" w:type="pct"/>
            <w:tcBorders>
              <w:top w:val="nil"/>
              <w:left w:val="nil"/>
              <w:bottom w:val="nil"/>
              <w:right w:val="nil"/>
            </w:tcBorders>
            <w:shd w:val="clear" w:color="auto" w:fill="auto"/>
            <w:noWrap/>
            <w:vAlign w:val="bottom"/>
            <w:hideMark/>
          </w:tcPr>
          <w:p w14:paraId="4F31074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1.23829</w:t>
            </w:r>
          </w:p>
        </w:tc>
        <w:tc>
          <w:tcPr>
            <w:tcW w:w="993" w:type="pct"/>
            <w:tcBorders>
              <w:top w:val="nil"/>
              <w:left w:val="nil"/>
              <w:bottom w:val="nil"/>
              <w:right w:val="nil"/>
            </w:tcBorders>
            <w:shd w:val="clear" w:color="auto" w:fill="auto"/>
            <w:noWrap/>
            <w:vAlign w:val="bottom"/>
            <w:hideMark/>
          </w:tcPr>
          <w:p w14:paraId="26F1E1A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0.9</w:t>
            </w:r>
          </w:p>
        </w:tc>
        <w:tc>
          <w:tcPr>
            <w:tcW w:w="993" w:type="pct"/>
            <w:tcBorders>
              <w:top w:val="nil"/>
              <w:left w:val="nil"/>
              <w:bottom w:val="nil"/>
              <w:right w:val="nil"/>
            </w:tcBorders>
            <w:shd w:val="clear" w:color="auto" w:fill="auto"/>
            <w:noWrap/>
            <w:vAlign w:val="bottom"/>
            <w:hideMark/>
          </w:tcPr>
          <w:p w14:paraId="286989FF"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1.200874</w:t>
            </w:r>
          </w:p>
        </w:tc>
      </w:tr>
      <w:tr w:rsidR="002C1C35" w:rsidRPr="002C1C35" w14:paraId="3FFD5BD7" w14:textId="77777777" w:rsidTr="002C1C35">
        <w:trPr>
          <w:trHeight w:val="300"/>
        </w:trPr>
        <w:tc>
          <w:tcPr>
            <w:tcW w:w="2021" w:type="pct"/>
            <w:tcBorders>
              <w:top w:val="nil"/>
              <w:left w:val="nil"/>
              <w:bottom w:val="nil"/>
              <w:right w:val="nil"/>
            </w:tcBorders>
            <w:shd w:val="clear" w:color="auto" w:fill="auto"/>
            <w:noWrap/>
            <w:vAlign w:val="bottom"/>
            <w:hideMark/>
          </w:tcPr>
          <w:p w14:paraId="6C7241F9"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Max Hemoglobin</w:t>
            </w:r>
          </w:p>
        </w:tc>
        <w:tc>
          <w:tcPr>
            <w:tcW w:w="993" w:type="pct"/>
            <w:tcBorders>
              <w:top w:val="nil"/>
              <w:left w:val="nil"/>
              <w:bottom w:val="nil"/>
              <w:right w:val="nil"/>
            </w:tcBorders>
            <w:shd w:val="clear" w:color="auto" w:fill="auto"/>
            <w:noWrap/>
            <w:vAlign w:val="bottom"/>
            <w:hideMark/>
          </w:tcPr>
          <w:p w14:paraId="7659E59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12.39754</w:t>
            </w:r>
          </w:p>
        </w:tc>
        <w:tc>
          <w:tcPr>
            <w:tcW w:w="993" w:type="pct"/>
            <w:tcBorders>
              <w:top w:val="nil"/>
              <w:left w:val="nil"/>
              <w:bottom w:val="nil"/>
              <w:right w:val="nil"/>
            </w:tcBorders>
            <w:shd w:val="clear" w:color="auto" w:fill="auto"/>
            <w:noWrap/>
            <w:vAlign w:val="bottom"/>
            <w:hideMark/>
          </w:tcPr>
          <w:p w14:paraId="71C8CC1B"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12.3</w:t>
            </w:r>
          </w:p>
        </w:tc>
        <w:tc>
          <w:tcPr>
            <w:tcW w:w="993" w:type="pct"/>
            <w:tcBorders>
              <w:top w:val="nil"/>
              <w:left w:val="nil"/>
              <w:bottom w:val="nil"/>
              <w:right w:val="nil"/>
            </w:tcBorders>
            <w:shd w:val="clear" w:color="auto" w:fill="auto"/>
            <w:noWrap/>
            <w:vAlign w:val="bottom"/>
            <w:hideMark/>
          </w:tcPr>
          <w:p w14:paraId="3F4B1F5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1.927305</w:t>
            </w:r>
          </w:p>
        </w:tc>
      </w:tr>
      <w:tr w:rsidR="002C1C35" w:rsidRPr="002C1C35" w14:paraId="0980FB6C" w14:textId="77777777" w:rsidTr="002C1C35">
        <w:trPr>
          <w:trHeight w:val="300"/>
        </w:trPr>
        <w:tc>
          <w:tcPr>
            <w:tcW w:w="2021" w:type="pct"/>
            <w:tcBorders>
              <w:top w:val="nil"/>
              <w:left w:val="nil"/>
              <w:bottom w:val="nil"/>
              <w:right w:val="nil"/>
            </w:tcBorders>
            <w:shd w:val="clear" w:color="auto" w:fill="auto"/>
            <w:noWrap/>
            <w:vAlign w:val="bottom"/>
            <w:hideMark/>
          </w:tcPr>
          <w:p w14:paraId="75B912C8"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Min Hemoglobin</w:t>
            </w:r>
          </w:p>
        </w:tc>
        <w:tc>
          <w:tcPr>
            <w:tcW w:w="993" w:type="pct"/>
            <w:tcBorders>
              <w:top w:val="nil"/>
              <w:left w:val="nil"/>
              <w:bottom w:val="nil"/>
              <w:right w:val="nil"/>
            </w:tcBorders>
            <w:shd w:val="clear" w:color="auto" w:fill="auto"/>
            <w:noWrap/>
            <w:vAlign w:val="bottom"/>
            <w:hideMark/>
          </w:tcPr>
          <w:p w14:paraId="58126E07"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9.758317</w:t>
            </w:r>
          </w:p>
        </w:tc>
        <w:tc>
          <w:tcPr>
            <w:tcW w:w="993" w:type="pct"/>
            <w:tcBorders>
              <w:top w:val="nil"/>
              <w:left w:val="nil"/>
              <w:bottom w:val="nil"/>
              <w:right w:val="nil"/>
            </w:tcBorders>
            <w:shd w:val="clear" w:color="auto" w:fill="auto"/>
            <w:noWrap/>
            <w:vAlign w:val="bottom"/>
            <w:hideMark/>
          </w:tcPr>
          <w:p w14:paraId="5613E79F"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9.6</w:t>
            </w:r>
          </w:p>
        </w:tc>
        <w:tc>
          <w:tcPr>
            <w:tcW w:w="993" w:type="pct"/>
            <w:tcBorders>
              <w:top w:val="nil"/>
              <w:left w:val="nil"/>
              <w:bottom w:val="nil"/>
              <w:right w:val="nil"/>
            </w:tcBorders>
            <w:shd w:val="clear" w:color="auto" w:fill="auto"/>
            <w:noWrap/>
            <w:vAlign w:val="bottom"/>
            <w:hideMark/>
          </w:tcPr>
          <w:p w14:paraId="54A999E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2.217876</w:t>
            </w:r>
          </w:p>
        </w:tc>
      </w:tr>
      <w:tr w:rsidR="002C1C35" w:rsidRPr="002C1C35" w14:paraId="68C2D1E9" w14:textId="77777777" w:rsidTr="002C1C35">
        <w:trPr>
          <w:trHeight w:val="300"/>
        </w:trPr>
        <w:tc>
          <w:tcPr>
            <w:tcW w:w="2021" w:type="pct"/>
            <w:tcBorders>
              <w:top w:val="nil"/>
              <w:left w:val="nil"/>
              <w:bottom w:val="nil"/>
              <w:right w:val="nil"/>
            </w:tcBorders>
            <w:shd w:val="clear" w:color="auto" w:fill="auto"/>
            <w:noWrap/>
            <w:vAlign w:val="bottom"/>
            <w:hideMark/>
          </w:tcPr>
          <w:p w14:paraId="343A17EE"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Mean Hemoglobin</w:t>
            </w:r>
          </w:p>
        </w:tc>
        <w:tc>
          <w:tcPr>
            <w:tcW w:w="993" w:type="pct"/>
            <w:tcBorders>
              <w:top w:val="nil"/>
              <w:left w:val="nil"/>
              <w:bottom w:val="nil"/>
              <w:right w:val="nil"/>
            </w:tcBorders>
            <w:shd w:val="clear" w:color="auto" w:fill="auto"/>
            <w:noWrap/>
            <w:vAlign w:val="bottom"/>
            <w:hideMark/>
          </w:tcPr>
          <w:p w14:paraId="33B4DA0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10.95254</w:t>
            </w:r>
          </w:p>
        </w:tc>
        <w:tc>
          <w:tcPr>
            <w:tcW w:w="993" w:type="pct"/>
            <w:tcBorders>
              <w:top w:val="nil"/>
              <w:left w:val="nil"/>
              <w:bottom w:val="nil"/>
              <w:right w:val="nil"/>
            </w:tcBorders>
            <w:shd w:val="clear" w:color="auto" w:fill="auto"/>
            <w:noWrap/>
            <w:vAlign w:val="bottom"/>
            <w:hideMark/>
          </w:tcPr>
          <w:p w14:paraId="3C1E27B3"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10.7</w:t>
            </w:r>
          </w:p>
        </w:tc>
        <w:tc>
          <w:tcPr>
            <w:tcW w:w="993" w:type="pct"/>
            <w:tcBorders>
              <w:top w:val="nil"/>
              <w:left w:val="nil"/>
              <w:bottom w:val="nil"/>
              <w:right w:val="nil"/>
            </w:tcBorders>
            <w:shd w:val="clear" w:color="auto" w:fill="auto"/>
            <w:noWrap/>
            <w:vAlign w:val="bottom"/>
            <w:hideMark/>
          </w:tcPr>
          <w:p w14:paraId="6BE5C4FB"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1.847817</w:t>
            </w:r>
          </w:p>
        </w:tc>
      </w:tr>
      <w:tr w:rsidR="002C1C35" w:rsidRPr="002C1C35" w14:paraId="67D404BD" w14:textId="77777777" w:rsidTr="002C1C35">
        <w:trPr>
          <w:trHeight w:val="300"/>
        </w:trPr>
        <w:tc>
          <w:tcPr>
            <w:tcW w:w="2021" w:type="pct"/>
            <w:tcBorders>
              <w:top w:val="nil"/>
              <w:left w:val="nil"/>
              <w:bottom w:val="nil"/>
              <w:right w:val="nil"/>
            </w:tcBorders>
            <w:shd w:val="clear" w:color="auto" w:fill="auto"/>
            <w:noWrap/>
            <w:vAlign w:val="bottom"/>
            <w:hideMark/>
          </w:tcPr>
          <w:p w14:paraId="14FBB3E2"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lastRenderedPageBreak/>
              <w:t>Ventilation Duration (h)</w:t>
            </w:r>
          </w:p>
        </w:tc>
        <w:tc>
          <w:tcPr>
            <w:tcW w:w="993" w:type="pct"/>
            <w:tcBorders>
              <w:top w:val="nil"/>
              <w:left w:val="nil"/>
              <w:bottom w:val="nil"/>
              <w:right w:val="nil"/>
            </w:tcBorders>
            <w:shd w:val="clear" w:color="auto" w:fill="auto"/>
            <w:noWrap/>
            <w:vAlign w:val="bottom"/>
            <w:hideMark/>
          </w:tcPr>
          <w:p w14:paraId="1730AF95"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81.15984</w:t>
            </w:r>
          </w:p>
        </w:tc>
        <w:tc>
          <w:tcPr>
            <w:tcW w:w="993" w:type="pct"/>
            <w:tcBorders>
              <w:top w:val="nil"/>
              <w:left w:val="nil"/>
              <w:bottom w:val="nil"/>
              <w:right w:val="nil"/>
            </w:tcBorders>
            <w:shd w:val="clear" w:color="auto" w:fill="auto"/>
            <w:noWrap/>
            <w:vAlign w:val="bottom"/>
            <w:hideMark/>
          </w:tcPr>
          <w:p w14:paraId="41CCAFBC"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19</w:t>
            </w:r>
          </w:p>
        </w:tc>
        <w:tc>
          <w:tcPr>
            <w:tcW w:w="993" w:type="pct"/>
            <w:tcBorders>
              <w:top w:val="nil"/>
              <w:left w:val="nil"/>
              <w:bottom w:val="nil"/>
              <w:right w:val="nil"/>
            </w:tcBorders>
            <w:shd w:val="clear" w:color="auto" w:fill="auto"/>
            <w:noWrap/>
            <w:vAlign w:val="bottom"/>
            <w:hideMark/>
          </w:tcPr>
          <w:p w14:paraId="647E9982"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154.8556</w:t>
            </w:r>
          </w:p>
        </w:tc>
      </w:tr>
      <w:tr w:rsidR="002C1C35" w:rsidRPr="002C1C35" w14:paraId="33332D70" w14:textId="77777777" w:rsidTr="002C1C35">
        <w:trPr>
          <w:trHeight w:val="300"/>
        </w:trPr>
        <w:tc>
          <w:tcPr>
            <w:tcW w:w="2021" w:type="pct"/>
            <w:tcBorders>
              <w:top w:val="nil"/>
              <w:left w:val="nil"/>
              <w:bottom w:val="nil"/>
              <w:right w:val="nil"/>
            </w:tcBorders>
            <w:shd w:val="clear" w:color="auto" w:fill="auto"/>
            <w:noWrap/>
            <w:vAlign w:val="bottom"/>
            <w:hideMark/>
          </w:tcPr>
          <w:p w14:paraId="4BC6B1CF"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SAPS II</w:t>
            </w:r>
          </w:p>
        </w:tc>
        <w:tc>
          <w:tcPr>
            <w:tcW w:w="993" w:type="pct"/>
            <w:tcBorders>
              <w:top w:val="nil"/>
              <w:left w:val="nil"/>
              <w:bottom w:val="nil"/>
              <w:right w:val="nil"/>
            </w:tcBorders>
            <w:shd w:val="clear" w:color="auto" w:fill="auto"/>
            <w:noWrap/>
            <w:vAlign w:val="bottom"/>
            <w:hideMark/>
          </w:tcPr>
          <w:p w14:paraId="20A0224D"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37.99121</w:t>
            </w:r>
          </w:p>
        </w:tc>
        <w:tc>
          <w:tcPr>
            <w:tcW w:w="993" w:type="pct"/>
            <w:tcBorders>
              <w:top w:val="nil"/>
              <w:left w:val="nil"/>
              <w:bottom w:val="nil"/>
              <w:right w:val="nil"/>
            </w:tcBorders>
            <w:shd w:val="clear" w:color="auto" w:fill="auto"/>
            <w:noWrap/>
            <w:vAlign w:val="bottom"/>
            <w:hideMark/>
          </w:tcPr>
          <w:p w14:paraId="3A509E1E"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36</w:t>
            </w:r>
          </w:p>
        </w:tc>
        <w:tc>
          <w:tcPr>
            <w:tcW w:w="993" w:type="pct"/>
            <w:tcBorders>
              <w:top w:val="nil"/>
              <w:left w:val="nil"/>
              <w:bottom w:val="nil"/>
              <w:right w:val="nil"/>
            </w:tcBorders>
            <w:shd w:val="clear" w:color="auto" w:fill="auto"/>
            <w:noWrap/>
            <w:vAlign w:val="bottom"/>
            <w:hideMark/>
          </w:tcPr>
          <w:p w14:paraId="41CEBCF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14.81331</w:t>
            </w:r>
          </w:p>
        </w:tc>
      </w:tr>
      <w:tr w:rsidR="002C1C35" w:rsidRPr="002C1C35" w14:paraId="3E3C34FF" w14:textId="77777777" w:rsidTr="002C1C35">
        <w:trPr>
          <w:trHeight w:val="300"/>
        </w:trPr>
        <w:tc>
          <w:tcPr>
            <w:tcW w:w="2021" w:type="pct"/>
            <w:tcBorders>
              <w:top w:val="nil"/>
              <w:left w:val="nil"/>
              <w:bottom w:val="nil"/>
              <w:right w:val="nil"/>
            </w:tcBorders>
            <w:shd w:val="clear" w:color="auto" w:fill="auto"/>
            <w:noWrap/>
            <w:vAlign w:val="bottom"/>
            <w:hideMark/>
          </w:tcPr>
          <w:p w14:paraId="4D62EAE4"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SOFA</w:t>
            </w:r>
          </w:p>
        </w:tc>
        <w:tc>
          <w:tcPr>
            <w:tcW w:w="993" w:type="pct"/>
            <w:tcBorders>
              <w:top w:val="nil"/>
              <w:left w:val="nil"/>
              <w:bottom w:val="nil"/>
              <w:right w:val="nil"/>
            </w:tcBorders>
            <w:shd w:val="clear" w:color="auto" w:fill="auto"/>
            <w:noWrap/>
            <w:vAlign w:val="bottom"/>
            <w:hideMark/>
          </w:tcPr>
          <w:p w14:paraId="66DA186C"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5.04226</w:t>
            </w:r>
          </w:p>
        </w:tc>
        <w:tc>
          <w:tcPr>
            <w:tcW w:w="993" w:type="pct"/>
            <w:tcBorders>
              <w:top w:val="nil"/>
              <w:left w:val="nil"/>
              <w:bottom w:val="nil"/>
              <w:right w:val="nil"/>
            </w:tcBorders>
            <w:shd w:val="clear" w:color="auto" w:fill="auto"/>
            <w:noWrap/>
            <w:vAlign w:val="bottom"/>
            <w:hideMark/>
          </w:tcPr>
          <w:p w14:paraId="57E7E124"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4</w:t>
            </w:r>
          </w:p>
        </w:tc>
        <w:tc>
          <w:tcPr>
            <w:tcW w:w="993" w:type="pct"/>
            <w:tcBorders>
              <w:top w:val="nil"/>
              <w:left w:val="nil"/>
              <w:bottom w:val="nil"/>
              <w:right w:val="nil"/>
            </w:tcBorders>
            <w:shd w:val="clear" w:color="auto" w:fill="auto"/>
            <w:noWrap/>
            <w:vAlign w:val="bottom"/>
            <w:hideMark/>
          </w:tcPr>
          <w:p w14:paraId="75B51038"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3.286905</w:t>
            </w:r>
          </w:p>
        </w:tc>
      </w:tr>
      <w:tr w:rsidR="002C1C35" w:rsidRPr="002C1C35" w14:paraId="2DDDD393" w14:textId="77777777" w:rsidTr="002C1C35">
        <w:trPr>
          <w:trHeight w:val="300"/>
        </w:trPr>
        <w:tc>
          <w:tcPr>
            <w:tcW w:w="2021" w:type="pct"/>
            <w:tcBorders>
              <w:top w:val="nil"/>
              <w:left w:val="nil"/>
              <w:bottom w:val="nil"/>
              <w:right w:val="nil"/>
            </w:tcBorders>
            <w:shd w:val="clear" w:color="auto" w:fill="auto"/>
            <w:noWrap/>
            <w:vAlign w:val="bottom"/>
            <w:hideMark/>
          </w:tcPr>
          <w:p w14:paraId="26C9EFD5" w14:textId="77777777" w:rsidR="002C1C35" w:rsidRPr="002C1C35" w:rsidRDefault="002C1C35" w:rsidP="002C1C35">
            <w:pPr>
              <w:rPr>
                <w:rFonts w:ascii="Aptos Narrow" w:hAnsi="Aptos Narrow"/>
                <w:color w:val="000000"/>
                <w:sz w:val="22"/>
                <w:szCs w:val="22"/>
              </w:rPr>
            </w:pPr>
            <w:r w:rsidRPr="002C1C35">
              <w:rPr>
                <w:rFonts w:ascii="Aptos Narrow" w:hAnsi="Aptos Narrow"/>
                <w:color w:val="000000"/>
                <w:sz w:val="22"/>
                <w:szCs w:val="22"/>
              </w:rPr>
              <w:t>OASIS</w:t>
            </w:r>
          </w:p>
        </w:tc>
        <w:tc>
          <w:tcPr>
            <w:tcW w:w="993" w:type="pct"/>
            <w:tcBorders>
              <w:top w:val="nil"/>
              <w:left w:val="nil"/>
              <w:bottom w:val="nil"/>
              <w:right w:val="nil"/>
            </w:tcBorders>
            <w:shd w:val="clear" w:color="auto" w:fill="auto"/>
            <w:noWrap/>
            <w:vAlign w:val="bottom"/>
            <w:hideMark/>
          </w:tcPr>
          <w:p w14:paraId="2C028603"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35.41169</w:t>
            </w:r>
          </w:p>
        </w:tc>
        <w:tc>
          <w:tcPr>
            <w:tcW w:w="993" w:type="pct"/>
            <w:tcBorders>
              <w:top w:val="nil"/>
              <w:left w:val="nil"/>
              <w:bottom w:val="nil"/>
              <w:right w:val="nil"/>
            </w:tcBorders>
            <w:shd w:val="clear" w:color="auto" w:fill="auto"/>
            <w:noWrap/>
            <w:vAlign w:val="bottom"/>
            <w:hideMark/>
          </w:tcPr>
          <w:p w14:paraId="77DBED70"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35</w:t>
            </w:r>
          </w:p>
        </w:tc>
        <w:tc>
          <w:tcPr>
            <w:tcW w:w="993" w:type="pct"/>
            <w:tcBorders>
              <w:top w:val="nil"/>
              <w:left w:val="nil"/>
              <w:bottom w:val="nil"/>
              <w:right w:val="nil"/>
            </w:tcBorders>
            <w:shd w:val="clear" w:color="auto" w:fill="auto"/>
            <w:noWrap/>
            <w:vAlign w:val="bottom"/>
            <w:hideMark/>
          </w:tcPr>
          <w:p w14:paraId="4B30E569" w14:textId="77777777" w:rsidR="002C1C35" w:rsidRPr="002C1C35" w:rsidRDefault="002C1C35" w:rsidP="002C1C35">
            <w:pPr>
              <w:jc w:val="right"/>
              <w:rPr>
                <w:rFonts w:ascii="Aptos Narrow" w:hAnsi="Aptos Narrow"/>
                <w:color w:val="000000"/>
                <w:sz w:val="22"/>
                <w:szCs w:val="22"/>
              </w:rPr>
            </w:pPr>
            <w:r w:rsidRPr="002C1C35">
              <w:rPr>
                <w:rFonts w:ascii="Aptos Narrow" w:hAnsi="Aptos Narrow"/>
                <w:color w:val="000000"/>
                <w:sz w:val="22"/>
                <w:szCs w:val="22"/>
              </w:rPr>
              <w:t>8.258749</w:t>
            </w:r>
          </w:p>
        </w:tc>
      </w:tr>
    </w:tbl>
    <w:p w14:paraId="0EDF5712" w14:textId="77777777" w:rsidR="00C60115" w:rsidRDefault="00C60115" w:rsidP="002C1C35"/>
    <w:p w14:paraId="70353DAE" w14:textId="5D6BEDC7" w:rsidR="002B1080" w:rsidRPr="00AE5094" w:rsidRDefault="002B1080" w:rsidP="002C1C35">
      <w:r>
        <w:br w:type="page"/>
      </w:r>
    </w:p>
    <w:p w14:paraId="25CB1DD3" w14:textId="77777777" w:rsidR="00C73118" w:rsidRDefault="00C73118" w:rsidP="00C73118">
      <w:pPr>
        <w:pStyle w:val="Heading1"/>
      </w:pPr>
      <w:bookmarkStart w:id="26" w:name="_Toc161524803"/>
      <w:bookmarkStart w:id="27" w:name="_Toc161601847"/>
      <w:r>
        <w:lastRenderedPageBreak/>
        <w:t>Normalization</w:t>
      </w:r>
      <w:bookmarkEnd w:id="26"/>
      <w:bookmarkEnd w:id="27"/>
    </w:p>
    <w:p w14:paraId="7C43DC79" w14:textId="77777777" w:rsidR="00C73118" w:rsidRDefault="00C73118" w:rsidP="00C73118">
      <w:pPr>
        <w:pStyle w:val="Heading2"/>
      </w:pPr>
      <w:bookmarkStart w:id="28" w:name="_Toc161524804"/>
      <w:bookmarkStart w:id="29" w:name="_Toc161601848"/>
      <w:r>
        <w:t>Normality check</w:t>
      </w:r>
      <w:bookmarkEnd w:id="28"/>
      <w:bookmarkEnd w:id="29"/>
    </w:p>
    <w:p w14:paraId="637568D0" w14:textId="1867127B" w:rsidR="00C73118" w:rsidRPr="00C73118" w:rsidRDefault="00C73118" w:rsidP="00C73118">
      <w:pPr>
        <w:pStyle w:val="Heading3"/>
      </w:pPr>
      <w:bookmarkStart w:id="30" w:name="_Toc161524805"/>
      <w:bookmarkStart w:id="31" w:name="_Toc161601849"/>
      <w:r w:rsidRPr="00A51703">
        <w:t>Histogram</w:t>
      </w:r>
      <w:r>
        <w:t>s</w:t>
      </w:r>
      <w:r w:rsidRPr="00A51703">
        <w:t xml:space="preserve"> and QQ Plot</w:t>
      </w:r>
      <w:r>
        <w:t>s</w:t>
      </w:r>
      <w:bookmarkEnd w:id="30"/>
      <w:bookmarkEnd w:id="31"/>
    </w:p>
    <w:p w14:paraId="2A42EEE5" w14:textId="77777777" w:rsidR="00C73118" w:rsidRDefault="00C73118" w:rsidP="00C73118">
      <w:r w:rsidRPr="00607289">
        <w:t xml:space="preserve">When assessing the normality of continuous variables, we created both histograms and quantile-quantile (Q-Q) plots. </w:t>
      </w:r>
    </w:p>
    <w:p w14:paraId="64D3A047" w14:textId="77777777" w:rsidR="00C73118" w:rsidRDefault="00C73118" w:rsidP="00C73118">
      <w:r w:rsidRPr="00607289">
        <w:rPr>
          <w:noProof/>
        </w:rPr>
        <w:drawing>
          <wp:inline distT="0" distB="0" distL="0" distR="0" wp14:anchorId="76DEFB41" wp14:editId="2D991695">
            <wp:extent cx="5943600" cy="2167890"/>
            <wp:effectExtent l="0" t="0" r="0" b="3810"/>
            <wp:docPr id="188411196"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1196" name="Picture 1" descr="A graph and diagram of a graph&#10;&#10;Description automatically generated with medium confidence"/>
                    <pic:cNvPicPr/>
                  </pic:nvPicPr>
                  <pic:blipFill>
                    <a:blip r:embed="rId32">
                      <a:clrChange>
                        <a:clrFrom>
                          <a:srgbClr val="FFFFFF"/>
                        </a:clrFrom>
                        <a:clrTo>
                          <a:srgbClr val="FFFFFF">
                            <a:alpha val="0"/>
                          </a:srgbClr>
                        </a:clrTo>
                      </a:clrChange>
                    </a:blip>
                    <a:stretch>
                      <a:fillRect/>
                    </a:stretch>
                  </pic:blipFill>
                  <pic:spPr>
                    <a:xfrm>
                      <a:off x="0" y="0"/>
                      <a:ext cx="5943600" cy="2167890"/>
                    </a:xfrm>
                    <a:prstGeom prst="rect">
                      <a:avLst/>
                    </a:prstGeom>
                  </pic:spPr>
                </pic:pic>
              </a:graphicData>
            </a:graphic>
          </wp:inline>
        </w:drawing>
      </w:r>
    </w:p>
    <w:p w14:paraId="3C18C140" w14:textId="32DBB8E6" w:rsidR="00C73118" w:rsidRDefault="00C73118" w:rsidP="00C73118">
      <w:r w:rsidRPr="00607289">
        <w:t>The histogram representing the age variables exhibited a bimodal distribution, indicating that there were two distinct peaks in the data.</w:t>
      </w:r>
      <w:r>
        <w:t xml:space="preserve"> </w:t>
      </w:r>
      <w:r w:rsidRPr="00607289">
        <w:t>The Q-Q plot indicated that the age variable deviates from a normal distribution</w:t>
      </w:r>
      <w:r>
        <w:t xml:space="preserve">. This can be seen in the graph where points are departing from red line. </w:t>
      </w:r>
    </w:p>
    <w:p w14:paraId="1CBA7EBB" w14:textId="77777777" w:rsidR="00C73118" w:rsidRDefault="00C73118" w:rsidP="00C73118">
      <w:r w:rsidRPr="00A51703">
        <w:rPr>
          <w:noProof/>
        </w:rPr>
        <w:drawing>
          <wp:inline distT="0" distB="0" distL="0" distR="0" wp14:anchorId="0C129D59" wp14:editId="65041F14">
            <wp:extent cx="5943600" cy="2180590"/>
            <wp:effectExtent l="0" t="0" r="0" b="0"/>
            <wp:docPr id="16781543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54399" name="Picture 1" descr="A screenshot of a graph&#10;&#10;Description automatically generated"/>
                    <pic:cNvPicPr/>
                  </pic:nvPicPr>
                  <pic:blipFill>
                    <a:blip r:embed="rId33">
                      <a:clrChange>
                        <a:clrFrom>
                          <a:srgbClr val="FFFFFF"/>
                        </a:clrFrom>
                        <a:clrTo>
                          <a:srgbClr val="FFFFFF">
                            <a:alpha val="0"/>
                          </a:srgbClr>
                        </a:clrTo>
                      </a:clrChange>
                    </a:blip>
                    <a:stretch>
                      <a:fillRect/>
                    </a:stretch>
                  </pic:blipFill>
                  <pic:spPr>
                    <a:xfrm>
                      <a:off x="0" y="0"/>
                      <a:ext cx="5943600" cy="2180590"/>
                    </a:xfrm>
                    <a:prstGeom prst="rect">
                      <a:avLst/>
                    </a:prstGeom>
                  </pic:spPr>
                </pic:pic>
              </a:graphicData>
            </a:graphic>
          </wp:inline>
        </w:drawing>
      </w:r>
    </w:p>
    <w:p w14:paraId="399C948A" w14:textId="77777777" w:rsidR="00C73118" w:rsidRDefault="00C73118" w:rsidP="00C73118">
      <w:r>
        <w:t xml:space="preserve">The histogram for the Max Heart Rate is a right skewed curve, which can be confirmed by the QQ plot where the data departs from the straight line at the right side. </w:t>
      </w:r>
    </w:p>
    <w:p w14:paraId="46FB4C59" w14:textId="77777777" w:rsidR="00C73118" w:rsidRDefault="00C73118" w:rsidP="00C73118"/>
    <w:p w14:paraId="31ACC07C" w14:textId="77777777" w:rsidR="00C73118" w:rsidRDefault="00C73118" w:rsidP="00C73118">
      <w:r w:rsidRPr="00E431D6">
        <w:rPr>
          <w:noProof/>
        </w:rPr>
        <w:lastRenderedPageBreak/>
        <w:drawing>
          <wp:inline distT="0" distB="0" distL="0" distR="0" wp14:anchorId="2DD93139" wp14:editId="6A293102">
            <wp:extent cx="5943600" cy="2137410"/>
            <wp:effectExtent l="0" t="0" r="0" b="0"/>
            <wp:docPr id="770287542"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87542" name="Picture 1" descr="A graph and diagram of a graph&#10;&#10;Description automatically generated with medium confidence"/>
                    <pic:cNvPicPr/>
                  </pic:nvPicPr>
                  <pic:blipFill>
                    <a:blip r:embed="rId34">
                      <a:clrChange>
                        <a:clrFrom>
                          <a:srgbClr val="FFFFFF"/>
                        </a:clrFrom>
                        <a:clrTo>
                          <a:srgbClr val="FFFFFF">
                            <a:alpha val="0"/>
                          </a:srgbClr>
                        </a:clrTo>
                      </a:clrChange>
                    </a:blip>
                    <a:stretch>
                      <a:fillRect/>
                    </a:stretch>
                  </pic:blipFill>
                  <pic:spPr>
                    <a:xfrm>
                      <a:off x="0" y="0"/>
                      <a:ext cx="5943600" cy="2137410"/>
                    </a:xfrm>
                    <a:prstGeom prst="rect">
                      <a:avLst/>
                    </a:prstGeom>
                  </pic:spPr>
                </pic:pic>
              </a:graphicData>
            </a:graphic>
          </wp:inline>
        </w:drawing>
      </w:r>
    </w:p>
    <w:p w14:paraId="4B6119D5" w14:textId="77777777" w:rsidR="00C73118" w:rsidRDefault="00C73118" w:rsidP="00C73118">
      <w:r>
        <w:t>The histogram of the Min Heart Rate follows a normal distribution approximately. This can also be seen in the QQ Plot where the points are falling to a straight line.</w:t>
      </w:r>
    </w:p>
    <w:p w14:paraId="6728D07A" w14:textId="77777777" w:rsidR="00C73118" w:rsidRDefault="00C73118" w:rsidP="00C73118">
      <w:r w:rsidRPr="00E431D6">
        <w:rPr>
          <w:noProof/>
        </w:rPr>
        <w:drawing>
          <wp:inline distT="0" distB="0" distL="0" distR="0" wp14:anchorId="06653A2F" wp14:editId="494A0566">
            <wp:extent cx="5943600" cy="2284095"/>
            <wp:effectExtent l="0" t="0" r="0" b="1905"/>
            <wp:docPr id="1332981656"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1656" name="Picture 1" descr="A graph and diagram of a graph&#10;&#10;Description automatically generated with medium confidence"/>
                    <pic:cNvPicPr/>
                  </pic:nvPicPr>
                  <pic:blipFill>
                    <a:blip r:embed="rId35">
                      <a:clrChange>
                        <a:clrFrom>
                          <a:srgbClr val="FFFFFF"/>
                        </a:clrFrom>
                        <a:clrTo>
                          <a:srgbClr val="FFFFFF">
                            <a:alpha val="0"/>
                          </a:srgbClr>
                        </a:clrTo>
                      </a:clrChange>
                    </a:blip>
                    <a:stretch>
                      <a:fillRect/>
                    </a:stretch>
                  </pic:blipFill>
                  <pic:spPr>
                    <a:xfrm>
                      <a:off x="0" y="0"/>
                      <a:ext cx="5943600" cy="2284095"/>
                    </a:xfrm>
                    <a:prstGeom prst="rect">
                      <a:avLst/>
                    </a:prstGeom>
                  </pic:spPr>
                </pic:pic>
              </a:graphicData>
            </a:graphic>
          </wp:inline>
        </w:drawing>
      </w:r>
    </w:p>
    <w:p w14:paraId="23D2B8D4" w14:textId="77777777" w:rsidR="00C73118" w:rsidRDefault="00C73118" w:rsidP="00C73118">
      <w:r>
        <w:t>The histogram of the Mean Heart Rate follows a normal distribution approximately. This can also be seen in the QQ Plot where the points are falling to a straight line.</w:t>
      </w:r>
    </w:p>
    <w:p w14:paraId="6609750E" w14:textId="77777777" w:rsidR="00C73118" w:rsidRDefault="00C73118" w:rsidP="00C73118">
      <w:r w:rsidRPr="0026035A">
        <w:rPr>
          <w:noProof/>
        </w:rPr>
        <w:drawing>
          <wp:inline distT="0" distB="0" distL="0" distR="0" wp14:anchorId="641410B1" wp14:editId="37BDF492">
            <wp:extent cx="5943600" cy="2221865"/>
            <wp:effectExtent l="0" t="0" r="0" b="6985"/>
            <wp:docPr id="850991801" name="Picture 1" descr="A graph and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91801" name="Picture 1" descr="A graph and chart of a graph&#10;&#10;Description automatically generated with medium confidence"/>
                    <pic:cNvPicPr/>
                  </pic:nvPicPr>
                  <pic:blipFill>
                    <a:blip r:embed="rId36">
                      <a:clrChange>
                        <a:clrFrom>
                          <a:srgbClr val="FFFFFF"/>
                        </a:clrFrom>
                        <a:clrTo>
                          <a:srgbClr val="FFFFFF">
                            <a:alpha val="0"/>
                          </a:srgbClr>
                        </a:clrTo>
                      </a:clrChange>
                    </a:blip>
                    <a:stretch>
                      <a:fillRect/>
                    </a:stretch>
                  </pic:blipFill>
                  <pic:spPr>
                    <a:xfrm>
                      <a:off x="0" y="0"/>
                      <a:ext cx="5943600" cy="2221865"/>
                    </a:xfrm>
                    <a:prstGeom prst="rect">
                      <a:avLst/>
                    </a:prstGeom>
                  </pic:spPr>
                </pic:pic>
              </a:graphicData>
            </a:graphic>
          </wp:inline>
        </w:drawing>
      </w:r>
    </w:p>
    <w:p w14:paraId="0DCDA073" w14:textId="285DD5B1" w:rsidR="00C73118" w:rsidRDefault="00C73118" w:rsidP="00C73118">
      <w:r>
        <w:t>The histogram for the Max MAP is a right skewed curve, which can be confirmed by the QQ plot where t</w:t>
      </w:r>
      <w:r w:rsidRPr="0026035A">
        <w:t>he points</w:t>
      </w:r>
      <w:r>
        <w:t xml:space="preserve"> </w:t>
      </w:r>
      <w:r w:rsidRPr="0026035A">
        <w:t>form a dip on the right side of the plot.</w:t>
      </w:r>
    </w:p>
    <w:p w14:paraId="24912103" w14:textId="77777777" w:rsidR="00C73118" w:rsidRDefault="00C73118" w:rsidP="00C73118">
      <w:r w:rsidRPr="002F700C">
        <w:rPr>
          <w:noProof/>
        </w:rPr>
        <w:lastRenderedPageBreak/>
        <w:drawing>
          <wp:inline distT="0" distB="0" distL="0" distR="0" wp14:anchorId="2652CE2E" wp14:editId="0D5C48B4">
            <wp:extent cx="5943600" cy="2231390"/>
            <wp:effectExtent l="0" t="0" r="0" b="0"/>
            <wp:docPr id="1730212508"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12508" name="Picture 1" descr="A graph and diagram of a graph&#10;&#10;Description automatically generated with medium confidence"/>
                    <pic:cNvPicPr/>
                  </pic:nvPicPr>
                  <pic:blipFill>
                    <a:blip r:embed="rId37">
                      <a:clrChange>
                        <a:clrFrom>
                          <a:srgbClr val="FFFFFF"/>
                        </a:clrFrom>
                        <a:clrTo>
                          <a:srgbClr val="FFFFFF">
                            <a:alpha val="0"/>
                          </a:srgbClr>
                        </a:clrTo>
                      </a:clrChange>
                    </a:blip>
                    <a:stretch>
                      <a:fillRect/>
                    </a:stretch>
                  </pic:blipFill>
                  <pic:spPr>
                    <a:xfrm>
                      <a:off x="0" y="0"/>
                      <a:ext cx="5943600" cy="2231390"/>
                    </a:xfrm>
                    <a:prstGeom prst="rect">
                      <a:avLst/>
                    </a:prstGeom>
                  </pic:spPr>
                </pic:pic>
              </a:graphicData>
            </a:graphic>
          </wp:inline>
        </w:drawing>
      </w:r>
    </w:p>
    <w:p w14:paraId="0D269014" w14:textId="325121FA" w:rsidR="00C73118" w:rsidRDefault="00C73118" w:rsidP="00C73118">
      <w:r>
        <w:t>The histogram for the Min MAP is a left skewed curve, which can be confirmed by the QQ plot where t</w:t>
      </w:r>
      <w:r w:rsidRPr="0026035A">
        <w:t>he points</w:t>
      </w:r>
      <w:r>
        <w:t xml:space="preserve"> </w:t>
      </w:r>
      <w:r w:rsidRPr="0026035A">
        <w:t xml:space="preserve">form a dip on the </w:t>
      </w:r>
      <w:r>
        <w:t>left</w:t>
      </w:r>
      <w:r w:rsidRPr="0026035A">
        <w:t xml:space="preserve"> side of the plot.</w:t>
      </w:r>
    </w:p>
    <w:p w14:paraId="1B720BF6" w14:textId="77777777" w:rsidR="00C73118" w:rsidRDefault="00C73118" w:rsidP="00C73118">
      <w:r w:rsidRPr="002F700C">
        <w:rPr>
          <w:noProof/>
        </w:rPr>
        <w:drawing>
          <wp:inline distT="0" distB="0" distL="0" distR="0" wp14:anchorId="482ED2D4" wp14:editId="6D91462A">
            <wp:extent cx="5943600" cy="2242820"/>
            <wp:effectExtent l="0" t="0" r="0" b="5080"/>
            <wp:docPr id="1222169671"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69671" name="Picture 1" descr="A graph of a normal distribution&#10;&#10;Description automatically generated with medium confidence"/>
                    <pic:cNvPicPr/>
                  </pic:nvPicPr>
                  <pic:blipFill>
                    <a:blip r:embed="rId38">
                      <a:clrChange>
                        <a:clrFrom>
                          <a:srgbClr val="FFFFFF"/>
                        </a:clrFrom>
                        <a:clrTo>
                          <a:srgbClr val="FFFFFF">
                            <a:alpha val="0"/>
                          </a:srgbClr>
                        </a:clrTo>
                      </a:clrChange>
                    </a:blip>
                    <a:stretch>
                      <a:fillRect/>
                    </a:stretch>
                  </pic:blipFill>
                  <pic:spPr>
                    <a:xfrm>
                      <a:off x="0" y="0"/>
                      <a:ext cx="5943600" cy="2242820"/>
                    </a:xfrm>
                    <a:prstGeom prst="rect">
                      <a:avLst/>
                    </a:prstGeom>
                  </pic:spPr>
                </pic:pic>
              </a:graphicData>
            </a:graphic>
          </wp:inline>
        </w:drawing>
      </w:r>
    </w:p>
    <w:p w14:paraId="014194CB" w14:textId="77777777" w:rsidR="00C73118" w:rsidRDefault="00C73118" w:rsidP="00C73118">
      <w:r>
        <w:t xml:space="preserve">The histogram of the Mean MAP has a longer tail on the left side and shorter tail on the right side, which is clear in the QQ plot where the points from larger dip on the left side and a smaller dip in the right side. </w:t>
      </w:r>
    </w:p>
    <w:p w14:paraId="4BF5DA9B" w14:textId="77777777" w:rsidR="00C73118" w:rsidRDefault="00C73118" w:rsidP="00C73118">
      <w:r w:rsidRPr="002F700C">
        <w:rPr>
          <w:noProof/>
        </w:rPr>
        <w:drawing>
          <wp:inline distT="0" distB="0" distL="0" distR="0" wp14:anchorId="06BD9E8F" wp14:editId="793DAAFF">
            <wp:extent cx="5943600" cy="2190750"/>
            <wp:effectExtent l="0" t="0" r="0" b="0"/>
            <wp:docPr id="1817914623" name="Picture 1" descr="A graph and chart of press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4623" name="Picture 1" descr="A graph and chart of pressure&#10;&#10;Description automatically generated with medium confidence"/>
                    <pic:cNvPicPr/>
                  </pic:nvPicPr>
                  <pic:blipFill>
                    <a:blip r:embed="rId39">
                      <a:clrChange>
                        <a:clrFrom>
                          <a:srgbClr val="FFFFFF"/>
                        </a:clrFrom>
                        <a:clrTo>
                          <a:srgbClr val="FFFFFF">
                            <a:alpha val="0"/>
                          </a:srgbClr>
                        </a:clrTo>
                      </a:clrChange>
                    </a:blip>
                    <a:stretch>
                      <a:fillRect/>
                    </a:stretch>
                  </pic:blipFill>
                  <pic:spPr>
                    <a:xfrm>
                      <a:off x="0" y="0"/>
                      <a:ext cx="5943600" cy="2190750"/>
                    </a:xfrm>
                    <a:prstGeom prst="rect">
                      <a:avLst/>
                    </a:prstGeom>
                  </pic:spPr>
                </pic:pic>
              </a:graphicData>
            </a:graphic>
          </wp:inline>
        </w:drawing>
      </w:r>
    </w:p>
    <w:p w14:paraId="65E9F89B" w14:textId="4DD5EEA6" w:rsidR="00C73118" w:rsidRDefault="00C73118" w:rsidP="00BA2EC7">
      <w:pPr>
        <w:jc w:val="both"/>
      </w:pPr>
      <w:r>
        <w:t xml:space="preserve">The Max Systolic Pressure has a longer tail on the right side which is confirmed in the QQ plot where there is a larger dip formed in the right side. </w:t>
      </w:r>
    </w:p>
    <w:p w14:paraId="5BF34912" w14:textId="77777777" w:rsidR="00C73118" w:rsidRDefault="00C73118" w:rsidP="00C73118">
      <w:r w:rsidRPr="00FB70C0">
        <w:rPr>
          <w:noProof/>
        </w:rPr>
        <w:lastRenderedPageBreak/>
        <w:drawing>
          <wp:inline distT="0" distB="0" distL="0" distR="0" wp14:anchorId="349693C0" wp14:editId="23313371">
            <wp:extent cx="5943600" cy="2252345"/>
            <wp:effectExtent l="0" t="0" r="0" b="0"/>
            <wp:docPr id="1747701362"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1362" name="Picture 1" descr="A graph of a graph and a graph of a graph&#10;&#10;Description automatically generated"/>
                    <pic:cNvPicPr/>
                  </pic:nvPicPr>
                  <pic:blipFill>
                    <a:blip r:embed="rId40">
                      <a:clrChange>
                        <a:clrFrom>
                          <a:srgbClr val="FFFFFF"/>
                        </a:clrFrom>
                        <a:clrTo>
                          <a:srgbClr val="FFFFFF">
                            <a:alpha val="0"/>
                          </a:srgbClr>
                        </a:clrTo>
                      </a:clrChange>
                    </a:blip>
                    <a:stretch>
                      <a:fillRect/>
                    </a:stretch>
                  </pic:blipFill>
                  <pic:spPr>
                    <a:xfrm>
                      <a:off x="0" y="0"/>
                      <a:ext cx="5943600" cy="2252345"/>
                    </a:xfrm>
                    <a:prstGeom prst="rect">
                      <a:avLst/>
                    </a:prstGeom>
                  </pic:spPr>
                </pic:pic>
              </a:graphicData>
            </a:graphic>
          </wp:inline>
        </w:drawing>
      </w:r>
    </w:p>
    <w:p w14:paraId="1F470D8F" w14:textId="77777777" w:rsidR="00C73118" w:rsidRDefault="00C73118" w:rsidP="00C73118">
      <w:r>
        <w:t xml:space="preserve">The Min Systolic pressure forms a normal distribution approximately. </w:t>
      </w:r>
    </w:p>
    <w:p w14:paraId="03DFEE82" w14:textId="77777777" w:rsidR="00C73118" w:rsidRDefault="00C73118" w:rsidP="00C73118">
      <w:r w:rsidRPr="00FB70C0">
        <w:rPr>
          <w:noProof/>
        </w:rPr>
        <w:drawing>
          <wp:inline distT="0" distB="0" distL="0" distR="0" wp14:anchorId="4685F895" wp14:editId="318F476D">
            <wp:extent cx="5943600" cy="2230755"/>
            <wp:effectExtent l="0" t="0" r="0" b="0"/>
            <wp:docPr id="56367760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7603" name="Picture 1" descr="A graph and diagram of a graph&#10;&#10;Description automatically generated with medium confidence"/>
                    <pic:cNvPicPr/>
                  </pic:nvPicPr>
                  <pic:blipFill>
                    <a:blip r:embed="rId41">
                      <a:clrChange>
                        <a:clrFrom>
                          <a:srgbClr val="FFFFFF"/>
                        </a:clrFrom>
                        <a:clrTo>
                          <a:srgbClr val="FFFFFF">
                            <a:alpha val="0"/>
                          </a:srgbClr>
                        </a:clrTo>
                      </a:clrChange>
                    </a:blip>
                    <a:stretch>
                      <a:fillRect/>
                    </a:stretch>
                  </pic:blipFill>
                  <pic:spPr>
                    <a:xfrm>
                      <a:off x="0" y="0"/>
                      <a:ext cx="5943600" cy="2230755"/>
                    </a:xfrm>
                    <a:prstGeom prst="rect">
                      <a:avLst/>
                    </a:prstGeom>
                  </pic:spPr>
                </pic:pic>
              </a:graphicData>
            </a:graphic>
          </wp:inline>
        </w:drawing>
      </w:r>
    </w:p>
    <w:p w14:paraId="40CDB69C" w14:textId="77777777" w:rsidR="00C73118" w:rsidRDefault="00C73118" w:rsidP="00C73118">
      <w:r>
        <w:t>The Mean Systolic pressure forms a normal distribution approximately.</w:t>
      </w:r>
    </w:p>
    <w:p w14:paraId="2EE36028" w14:textId="77777777" w:rsidR="00C73118" w:rsidRDefault="00C73118" w:rsidP="00C73118">
      <w:pPr>
        <w:tabs>
          <w:tab w:val="left" w:pos="900"/>
        </w:tabs>
      </w:pPr>
      <w:r w:rsidRPr="00FB70C0">
        <w:rPr>
          <w:noProof/>
        </w:rPr>
        <w:drawing>
          <wp:inline distT="0" distB="0" distL="0" distR="0" wp14:anchorId="7EC10ED5" wp14:editId="60B3DE1D">
            <wp:extent cx="5943600" cy="2281555"/>
            <wp:effectExtent l="0" t="0" r="0" b="4445"/>
            <wp:docPr id="1017182239" name="Picture 1" descr="A graph of pressure and press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2239" name="Picture 1" descr="A graph of pressure and pressure&#10;&#10;Description automatically generated with medium confidence"/>
                    <pic:cNvPicPr/>
                  </pic:nvPicPr>
                  <pic:blipFill>
                    <a:blip r:embed="rId42">
                      <a:clrChange>
                        <a:clrFrom>
                          <a:srgbClr val="FFFFFF"/>
                        </a:clrFrom>
                        <a:clrTo>
                          <a:srgbClr val="FFFFFF">
                            <a:alpha val="0"/>
                          </a:srgbClr>
                        </a:clrTo>
                      </a:clrChange>
                    </a:blip>
                    <a:stretch>
                      <a:fillRect/>
                    </a:stretch>
                  </pic:blipFill>
                  <pic:spPr>
                    <a:xfrm>
                      <a:off x="0" y="0"/>
                      <a:ext cx="5943600" cy="2281555"/>
                    </a:xfrm>
                    <a:prstGeom prst="rect">
                      <a:avLst/>
                    </a:prstGeom>
                  </pic:spPr>
                </pic:pic>
              </a:graphicData>
            </a:graphic>
          </wp:inline>
        </w:drawing>
      </w:r>
    </w:p>
    <w:p w14:paraId="63EC9E12" w14:textId="6F5CDD3E" w:rsidR="00C73118" w:rsidRDefault="00C73118" w:rsidP="00BA2EC7">
      <w:pPr>
        <w:tabs>
          <w:tab w:val="left" w:pos="900"/>
        </w:tabs>
        <w:jc w:val="both"/>
      </w:pPr>
      <w:r>
        <w:t>The max Diastolic pressure forms right skewed curve, which can also be seen in the QQ plot where the points form a dip in the right end.</w:t>
      </w:r>
    </w:p>
    <w:p w14:paraId="0778F395" w14:textId="77777777" w:rsidR="00C73118" w:rsidRDefault="00C73118" w:rsidP="00C73118">
      <w:pPr>
        <w:tabs>
          <w:tab w:val="left" w:pos="900"/>
        </w:tabs>
      </w:pPr>
    </w:p>
    <w:p w14:paraId="462542D7" w14:textId="77777777" w:rsidR="00C73118" w:rsidRDefault="00C73118" w:rsidP="00C73118">
      <w:pPr>
        <w:tabs>
          <w:tab w:val="left" w:pos="900"/>
        </w:tabs>
      </w:pPr>
      <w:r w:rsidRPr="00FB70C0">
        <w:rPr>
          <w:noProof/>
        </w:rPr>
        <w:lastRenderedPageBreak/>
        <w:drawing>
          <wp:inline distT="0" distB="0" distL="0" distR="0" wp14:anchorId="22915647" wp14:editId="58A08424">
            <wp:extent cx="5943600" cy="2270760"/>
            <wp:effectExtent l="0" t="0" r="0" b="0"/>
            <wp:docPr id="1369983090" name="Picture 1" descr="A graph of pressure an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3090" name="Picture 1" descr="A graph of pressure and pressure&#10;&#10;Description automatically generated"/>
                    <pic:cNvPicPr/>
                  </pic:nvPicPr>
                  <pic:blipFill>
                    <a:blip r:embed="rId43">
                      <a:clrChange>
                        <a:clrFrom>
                          <a:srgbClr val="FFFFFF"/>
                        </a:clrFrom>
                        <a:clrTo>
                          <a:srgbClr val="FFFFFF">
                            <a:alpha val="0"/>
                          </a:srgbClr>
                        </a:clrTo>
                      </a:clrChange>
                    </a:blip>
                    <a:stretch>
                      <a:fillRect/>
                    </a:stretch>
                  </pic:blipFill>
                  <pic:spPr>
                    <a:xfrm>
                      <a:off x="0" y="0"/>
                      <a:ext cx="5943600" cy="2270760"/>
                    </a:xfrm>
                    <a:prstGeom prst="rect">
                      <a:avLst/>
                    </a:prstGeom>
                  </pic:spPr>
                </pic:pic>
              </a:graphicData>
            </a:graphic>
          </wp:inline>
        </w:drawing>
      </w:r>
    </w:p>
    <w:p w14:paraId="1E821649" w14:textId="77777777" w:rsidR="00C73118" w:rsidRDefault="00C73118" w:rsidP="00C73118">
      <w:pPr>
        <w:tabs>
          <w:tab w:val="left" w:pos="900"/>
        </w:tabs>
      </w:pPr>
      <w:r>
        <w:t xml:space="preserve">The Min Diastolic pressure forms a normal curve approximately, although there is slight dip in the QQ plot in the right end. </w:t>
      </w:r>
    </w:p>
    <w:p w14:paraId="6244ACCB" w14:textId="77777777" w:rsidR="00C73118" w:rsidRDefault="00C73118" w:rsidP="00C73118">
      <w:pPr>
        <w:tabs>
          <w:tab w:val="left" w:pos="900"/>
        </w:tabs>
      </w:pPr>
      <w:r w:rsidRPr="00FB70C0">
        <w:rPr>
          <w:noProof/>
        </w:rPr>
        <w:drawing>
          <wp:inline distT="0" distB="0" distL="0" distR="0" wp14:anchorId="05B716FD" wp14:editId="20FA3338">
            <wp:extent cx="5943600" cy="2220595"/>
            <wp:effectExtent l="0" t="0" r="0" b="8255"/>
            <wp:docPr id="290239401" name="Picture 1" descr="A graph of a curv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9401" name="Picture 1" descr="A graph of a curve and a line&#10;&#10;Description automatically generated with medium confidence"/>
                    <pic:cNvPicPr/>
                  </pic:nvPicPr>
                  <pic:blipFill>
                    <a:blip r:embed="rId44">
                      <a:clrChange>
                        <a:clrFrom>
                          <a:srgbClr val="FFFFFF"/>
                        </a:clrFrom>
                        <a:clrTo>
                          <a:srgbClr val="FFFFFF">
                            <a:alpha val="0"/>
                          </a:srgbClr>
                        </a:clrTo>
                      </a:clrChange>
                    </a:blip>
                    <a:stretch>
                      <a:fillRect/>
                    </a:stretch>
                  </pic:blipFill>
                  <pic:spPr>
                    <a:xfrm>
                      <a:off x="0" y="0"/>
                      <a:ext cx="5943600" cy="2220595"/>
                    </a:xfrm>
                    <a:prstGeom prst="rect">
                      <a:avLst/>
                    </a:prstGeom>
                  </pic:spPr>
                </pic:pic>
              </a:graphicData>
            </a:graphic>
          </wp:inline>
        </w:drawing>
      </w:r>
    </w:p>
    <w:p w14:paraId="7FA5C361" w14:textId="77777777" w:rsidR="00C73118" w:rsidRDefault="00C73118" w:rsidP="00C73118">
      <w:pPr>
        <w:tabs>
          <w:tab w:val="left" w:pos="900"/>
        </w:tabs>
      </w:pPr>
      <w:r>
        <w:t xml:space="preserve">The Mean Diastolic pressure forms a normal curve approximately, although there is slight dip in the QQ plot in the right end. </w:t>
      </w:r>
    </w:p>
    <w:p w14:paraId="15456610" w14:textId="77777777" w:rsidR="00C73118" w:rsidRDefault="00C73118" w:rsidP="00C73118">
      <w:pPr>
        <w:tabs>
          <w:tab w:val="left" w:pos="900"/>
        </w:tabs>
      </w:pPr>
      <w:r w:rsidRPr="00FB70C0">
        <w:rPr>
          <w:noProof/>
        </w:rPr>
        <w:drawing>
          <wp:inline distT="0" distB="0" distL="0" distR="0" wp14:anchorId="14297B5A" wp14:editId="398BB287">
            <wp:extent cx="5943600" cy="2219960"/>
            <wp:effectExtent l="0" t="0" r="0" b="8890"/>
            <wp:docPr id="264166718"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6718" name="Picture 1" descr="A graph of a graph and a graph of a graph&#10;&#10;Description automatically generated"/>
                    <pic:cNvPicPr/>
                  </pic:nvPicPr>
                  <pic:blipFill>
                    <a:blip r:embed="rId45">
                      <a:clrChange>
                        <a:clrFrom>
                          <a:srgbClr val="FFFFFF"/>
                        </a:clrFrom>
                        <a:clrTo>
                          <a:srgbClr val="FFFFFF">
                            <a:alpha val="0"/>
                          </a:srgbClr>
                        </a:clrTo>
                      </a:clrChange>
                    </a:blip>
                    <a:stretch>
                      <a:fillRect/>
                    </a:stretch>
                  </pic:blipFill>
                  <pic:spPr>
                    <a:xfrm>
                      <a:off x="0" y="0"/>
                      <a:ext cx="5943600" cy="2219960"/>
                    </a:xfrm>
                    <a:prstGeom prst="rect">
                      <a:avLst/>
                    </a:prstGeom>
                  </pic:spPr>
                </pic:pic>
              </a:graphicData>
            </a:graphic>
          </wp:inline>
        </w:drawing>
      </w:r>
    </w:p>
    <w:p w14:paraId="2269372D" w14:textId="77777777" w:rsidR="00C73118" w:rsidRDefault="00C73118" w:rsidP="00C73118">
      <w:pPr>
        <w:tabs>
          <w:tab w:val="left" w:pos="900"/>
        </w:tabs>
      </w:pPr>
      <w:r>
        <w:t>The Max Temperature follows a normal distribution approximately.</w:t>
      </w:r>
    </w:p>
    <w:p w14:paraId="39767823" w14:textId="77777777" w:rsidR="00C73118" w:rsidRDefault="00C73118" w:rsidP="00C73118">
      <w:pPr>
        <w:tabs>
          <w:tab w:val="left" w:pos="900"/>
        </w:tabs>
      </w:pPr>
      <w:r w:rsidRPr="00FB70C0">
        <w:rPr>
          <w:noProof/>
        </w:rPr>
        <w:lastRenderedPageBreak/>
        <w:drawing>
          <wp:inline distT="0" distB="0" distL="0" distR="0" wp14:anchorId="11F1B752" wp14:editId="3F4CADF3">
            <wp:extent cx="5943600" cy="2196465"/>
            <wp:effectExtent l="0" t="0" r="0" b="0"/>
            <wp:docPr id="209936277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2776" name="Picture 1" descr="A graph of a graph&#10;&#10;Description automatically generated with medium confidence"/>
                    <pic:cNvPicPr/>
                  </pic:nvPicPr>
                  <pic:blipFill>
                    <a:blip r:embed="rId46">
                      <a:clrChange>
                        <a:clrFrom>
                          <a:srgbClr val="FFFFFF"/>
                        </a:clrFrom>
                        <a:clrTo>
                          <a:srgbClr val="FFFFFF">
                            <a:alpha val="0"/>
                          </a:srgbClr>
                        </a:clrTo>
                      </a:clrChange>
                    </a:blip>
                    <a:stretch>
                      <a:fillRect/>
                    </a:stretch>
                  </pic:blipFill>
                  <pic:spPr>
                    <a:xfrm>
                      <a:off x="0" y="0"/>
                      <a:ext cx="5943600" cy="2196465"/>
                    </a:xfrm>
                    <a:prstGeom prst="rect">
                      <a:avLst/>
                    </a:prstGeom>
                  </pic:spPr>
                </pic:pic>
              </a:graphicData>
            </a:graphic>
          </wp:inline>
        </w:drawing>
      </w:r>
    </w:p>
    <w:p w14:paraId="10EBB8CD" w14:textId="77777777" w:rsidR="00C73118" w:rsidRDefault="00C73118" w:rsidP="00C73118">
      <w:pPr>
        <w:tabs>
          <w:tab w:val="left" w:pos="900"/>
        </w:tabs>
      </w:pPr>
      <w:r>
        <w:t xml:space="preserve">The Min Temperature forms a normal distribution approximately. </w:t>
      </w:r>
    </w:p>
    <w:p w14:paraId="3E1D3B08" w14:textId="77777777" w:rsidR="00C73118" w:rsidRDefault="00C73118" w:rsidP="00C73118">
      <w:pPr>
        <w:tabs>
          <w:tab w:val="left" w:pos="900"/>
        </w:tabs>
      </w:pPr>
      <w:r w:rsidRPr="00FB70C0">
        <w:rPr>
          <w:noProof/>
        </w:rPr>
        <w:drawing>
          <wp:inline distT="0" distB="0" distL="0" distR="0" wp14:anchorId="3E20A8EB" wp14:editId="7BBA12FF">
            <wp:extent cx="5943600" cy="2242820"/>
            <wp:effectExtent l="0" t="0" r="0" b="5080"/>
            <wp:docPr id="1094617019"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17019" name="Picture 1" descr="A graph of a graph and a graph of a graph&#10;&#10;Description automatically generated"/>
                    <pic:cNvPicPr/>
                  </pic:nvPicPr>
                  <pic:blipFill>
                    <a:blip r:embed="rId47">
                      <a:clrChange>
                        <a:clrFrom>
                          <a:srgbClr val="FFFFFF"/>
                        </a:clrFrom>
                        <a:clrTo>
                          <a:srgbClr val="FFFFFF">
                            <a:alpha val="0"/>
                          </a:srgbClr>
                        </a:clrTo>
                      </a:clrChange>
                    </a:blip>
                    <a:stretch>
                      <a:fillRect/>
                    </a:stretch>
                  </pic:blipFill>
                  <pic:spPr>
                    <a:xfrm>
                      <a:off x="0" y="0"/>
                      <a:ext cx="5943600" cy="2242820"/>
                    </a:xfrm>
                    <a:prstGeom prst="rect">
                      <a:avLst/>
                    </a:prstGeom>
                  </pic:spPr>
                </pic:pic>
              </a:graphicData>
            </a:graphic>
          </wp:inline>
        </w:drawing>
      </w:r>
    </w:p>
    <w:p w14:paraId="026E8258" w14:textId="77777777" w:rsidR="00C73118" w:rsidRDefault="00C73118" w:rsidP="00C73118">
      <w:pPr>
        <w:tabs>
          <w:tab w:val="left" w:pos="900"/>
        </w:tabs>
      </w:pPr>
      <w:r>
        <w:t>The Mean Temperature follows a normal distribution approximately.</w:t>
      </w:r>
    </w:p>
    <w:p w14:paraId="648B14AD" w14:textId="77777777" w:rsidR="00C73118" w:rsidRDefault="00C73118" w:rsidP="00C73118">
      <w:pPr>
        <w:tabs>
          <w:tab w:val="left" w:pos="900"/>
        </w:tabs>
      </w:pPr>
      <w:r w:rsidRPr="00FB70C0">
        <w:rPr>
          <w:noProof/>
        </w:rPr>
        <w:drawing>
          <wp:inline distT="0" distB="0" distL="0" distR="0" wp14:anchorId="56C90BC4" wp14:editId="2C77CB08">
            <wp:extent cx="5943600" cy="2270760"/>
            <wp:effectExtent l="0" t="0" r="0" b="0"/>
            <wp:docPr id="17621274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7459" name="Picture 1" descr="A screenshot of a graph&#10;&#10;Description automatically generated"/>
                    <pic:cNvPicPr/>
                  </pic:nvPicPr>
                  <pic:blipFill>
                    <a:blip r:embed="rId48">
                      <a:clrChange>
                        <a:clrFrom>
                          <a:srgbClr val="FFFFFF"/>
                        </a:clrFrom>
                        <a:clrTo>
                          <a:srgbClr val="FFFFFF">
                            <a:alpha val="0"/>
                          </a:srgbClr>
                        </a:clrTo>
                      </a:clrChange>
                    </a:blip>
                    <a:stretch>
                      <a:fillRect/>
                    </a:stretch>
                  </pic:blipFill>
                  <pic:spPr>
                    <a:xfrm>
                      <a:off x="0" y="0"/>
                      <a:ext cx="5943600" cy="2270760"/>
                    </a:xfrm>
                    <a:prstGeom prst="rect">
                      <a:avLst/>
                    </a:prstGeom>
                  </pic:spPr>
                </pic:pic>
              </a:graphicData>
            </a:graphic>
          </wp:inline>
        </w:drawing>
      </w:r>
    </w:p>
    <w:p w14:paraId="46A51F38" w14:textId="77777777" w:rsidR="00C73118" w:rsidRDefault="00C73118" w:rsidP="00BA2EC7">
      <w:pPr>
        <w:tabs>
          <w:tab w:val="left" w:pos="900"/>
        </w:tabs>
        <w:jc w:val="both"/>
      </w:pPr>
      <w:r>
        <w:t xml:space="preserve">The Max Lactate is extremely right skewed, which is the reason the points form a larger dip in the right end of the QQ plot. </w:t>
      </w:r>
    </w:p>
    <w:p w14:paraId="47AB872D" w14:textId="77777777" w:rsidR="00C73118" w:rsidRDefault="00C73118" w:rsidP="00C73118">
      <w:pPr>
        <w:tabs>
          <w:tab w:val="left" w:pos="900"/>
        </w:tabs>
      </w:pPr>
      <w:r w:rsidRPr="00FB70C0">
        <w:rPr>
          <w:noProof/>
        </w:rPr>
        <w:lastRenderedPageBreak/>
        <w:drawing>
          <wp:inline distT="0" distB="0" distL="0" distR="0" wp14:anchorId="0401CD9A" wp14:editId="520DD1AF">
            <wp:extent cx="5943600" cy="2243455"/>
            <wp:effectExtent l="0" t="0" r="0" b="0"/>
            <wp:docPr id="18127124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12466" name="Picture 1" descr="A screenshot of a graph&#10;&#10;Description automatically generated"/>
                    <pic:cNvPicPr/>
                  </pic:nvPicPr>
                  <pic:blipFill>
                    <a:blip r:embed="rId49">
                      <a:clrChange>
                        <a:clrFrom>
                          <a:srgbClr val="FFFFFF"/>
                        </a:clrFrom>
                        <a:clrTo>
                          <a:srgbClr val="FFFFFF">
                            <a:alpha val="0"/>
                          </a:srgbClr>
                        </a:clrTo>
                      </a:clrChange>
                    </a:blip>
                    <a:stretch>
                      <a:fillRect/>
                    </a:stretch>
                  </pic:blipFill>
                  <pic:spPr>
                    <a:xfrm>
                      <a:off x="0" y="0"/>
                      <a:ext cx="5943600" cy="2243455"/>
                    </a:xfrm>
                    <a:prstGeom prst="rect">
                      <a:avLst/>
                    </a:prstGeom>
                  </pic:spPr>
                </pic:pic>
              </a:graphicData>
            </a:graphic>
          </wp:inline>
        </w:drawing>
      </w:r>
    </w:p>
    <w:p w14:paraId="7CEEC507" w14:textId="7731FD43" w:rsidR="00C73118" w:rsidRDefault="00C73118" w:rsidP="00C73118">
      <w:pPr>
        <w:tabs>
          <w:tab w:val="left" w:pos="900"/>
        </w:tabs>
      </w:pPr>
      <w:r>
        <w:t xml:space="preserve">The Min Lactate is extremely right skewed, which is the reason the points form a larger dip in the right end of the QQ plot. </w:t>
      </w:r>
    </w:p>
    <w:p w14:paraId="6F0989BD" w14:textId="77777777" w:rsidR="00C73118" w:rsidRDefault="00C73118" w:rsidP="00C73118">
      <w:pPr>
        <w:tabs>
          <w:tab w:val="left" w:pos="900"/>
        </w:tabs>
      </w:pPr>
      <w:r w:rsidRPr="00FB70C0">
        <w:rPr>
          <w:noProof/>
        </w:rPr>
        <w:drawing>
          <wp:inline distT="0" distB="0" distL="0" distR="0" wp14:anchorId="34FBAECD" wp14:editId="53CDF99C">
            <wp:extent cx="5943600" cy="2272030"/>
            <wp:effectExtent l="0" t="0" r="0" b="0"/>
            <wp:docPr id="13282759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75930" name="Picture 1" descr="A screenshot of a graph&#10;&#10;Description automatically generated"/>
                    <pic:cNvPicPr/>
                  </pic:nvPicPr>
                  <pic:blipFill>
                    <a:blip r:embed="rId50">
                      <a:clrChange>
                        <a:clrFrom>
                          <a:srgbClr val="FFFFFF"/>
                        </a:clrFrom>
                        <a:clrTo>
                          <a:srgbClr val="FFFFFF">
                            <a:alpha val="0"/>
                          </a:srgbClr>
                        </a:clrTo>
                      </a:clrChange>
                    </a:blip>
                    <a:stretch>
                      <a:fillRect/>
                    </a:stretch>
                  </pic:blipFill>
                  <pic:spPr>
                    <a:xfrm>
                      <a:off x="0" y="0"/>
                      <a:ext cx="5943600" cy="2272030"/>
                    </a:xfrm>
                    <a:prstGeom prst="rect">
                      <a:avLst/>
                    </a:prstGeom>
                  </pic:spPr>
                </pic:pic>
              </a:graphicData>
            </a:graphic>
          </wp:inline>
        </w:drawing>
      </w:r>
    </w:p>
    <w:p w14:paraId="06E7FA1C" w14:textId="1FEDC2B2" w:rsidR="00C73118" w:rsidRDefault="00C73118" w:rsidP="00C73118">
      <w:pPr>
        <w:tabs>
          <w:tab w:val="left" w:pos="900"/>
        </w:tabs>
      </w:pPr>
      <w:r>
        <w:t xml:space="preserve">The Mean Lactate is extremely right skewed, which is the reason the points form a larger dip in the right end of the QQ plot. </w:t>
      </w:r>
    </w:p>
    <w:p w14:paraId="0C72C211" w14:textId="77777777" w:rsidR="00C73118" w:rsidRDefault="00C73118" w:rsidP="00C73118">
      <w:pPr>
        <w:tabs>
          <w:tab w:val="left" w:pos="900"/>
        </w:tabs>
      </w:pPr>
      <w:r w:rsidRPr="00FB70C0">
        <w:rPr>
          <w:noProof/>
        </w:rPr>
        <w:drawing>
          <wp:inline distT="0" distB="0" distL="0" distR="0" wp14:anchorId="2C5FBA19" wp14:editId="7F52E527">
            <wp:extent cx="5943600" cy="2193925"/>
            <wp:effectExtent l="0" t="0" r="0" b="0"/>
            <wp:docPr id="1273401854"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1854" name="Picture 1" descr="A graph of a normal distribution&#10;&#10;Description automatically generated with medium confidence"/>
                    <pic:cNvPicPr/>
                  </pic:nvPicPr>
                  <pic:blipFill>
                    <a:blip r:embed="rId51">
                      <a:clrChange>
                        <a:clrFrom>
                          <a:srgbClr val="FFFFFF"/>
                        </a:clrFrom>
                        <a:clrTo>
                          <a:srgbClr val="FFFFFF">
                            <a:alpha val="0"/>
                          </a:srgbClr>
                        </a:clrTo>
                      </a:clrChange>
                    </a:blip>
                    <a:stretch>
                      <a:fillRect/>
                    </a:stretch>
                  </pic:blipFill>
                  <pic:spPr>
                    <a:xfrm>
                      <a:off x="0" y="0"/>
                      <a:ext cx="5943600" cy="2193925"/>
                    </a:xfrm>
                    <a:prstGeom prst="rect">
                      <a:avLst/>
                    </a:prstGeom>
                  </pic:spPr>
                </pic:pic>
              </a:graphicData>
            </a:graphic>
          </wp:inline>
        </w:drawing>
      </w:r>
    </w:p>
    <w:p w14:paraId="298BBB00" w14:textId="77777777" w:rsidR="00C73118" w:rsidRDefault="00C73118" w:rsidP="00C73118">
      <w:pPr>
        <w:tabs>
          <w:tab w:val="left" w:pos="900"/>
        </w:tabs>
      </w:pPr>
      <w:r>
        <w:t>The Max pH follows a normal distribution approximately.</w:t>
      </w:r>
    </w:p>
    <w:p w14:paraId="7091CB02" w14:textId="77777777" w:rsidR="00C73118" w:rsidRDefault="00C73118" w:rsidP="00C73118">
      <w:pPr>
        <w:tabs>
          <w:tab w:val="left" w:pos="900"/>
        </w:tabs>
      </w:pPr>
    </w:p>
    <w:p w14:paraId="24260E07" w14:textId="77777777" w:rsidR="00C73118" w:rsidRDefault="00C73118" w:rsidP="00C73118">
      <w:pPr>
        <w:tabs>
          <w:tab w:val="left" w:pos="900"/>
        </w:tabs>
      </w:pPr>
      <w:r w:rsidRPr="00FB70C0">
        <w:rPr>
          <w:noProof/>
        </w:rPr>
        <w:lastRenderedPageBreak/>
        <w:drawing>
          <wp:inline distT="0" distB="0" distL="0" distR="0" wp14:anchorId="2F007FE4" wp14:editId="2A2DF5BE">
            <wp:extent cx="5943600" cy="2252345"/>
            <wp:effectExtent l="0" t="0" r="0" b="0"/>
            <wp:docPr id="24335171" name="Picture 1" descr="A comparison of a normal distributio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5171" name="Picture 1" descr="A comparison of a normal distribution diagram&#10;&#10;Description automatically generated"/>
                    <pic:cNvPicPr/>
                  </pic:nvPicPr>
                  <pic:blipFill>
                    <a:blip r:embed="rId52">
                      <a:clrChange>
                        <a:clrFrom>
                          <a:srgbClr val="FFFFFF"/>
                        </a:clrFrom>
                        <a:clrTo>
                          <a:srgbClr val="FFFFFF">
                            <a:alpha val="0"/>
                          </a:srgbClr>
                        </a:clrTo>
                      </a:clrChange>
                    </a:blip>
                    <a:stretch>
                      <a:fillRect/>
                    </a:stretch>
                  </pic:blipFill>
                  <pic:spPr>
                    <a:xfrm>
                      <a:off x="0" y="0"/>
                      <a:ext cx="5943600" cy="2252345"/>
                    </a:xfrm>
                    <a:prstGeom prst="rect">
                      <a:avLst/>
                    </a:prstGeom>
                  </pic:spPr>
                </pic:pic>
              </a:graphicData>
            </a:graphic>
          </wp:inline>
        </w:drawing>
      </w:r>
    </w:p>
    <w:p w14:paraId="6ACB158C" w14:textId="40393524" w:rsidR="00C73118" w:rsidRDefault="00C73118" w:rsidP="00C73118">
      <w:pPr>
        <w:tabs>
          <w:tab w:val="left" w:pos="900"/>
        </w:tabs>
      </w:pPr>
      <w:r>
        <w:t>The Min pH follows a normal distribution approximately.</w:t>
      </w:r>
    </w:p>
    <w:p w14:paraId="0C0696D2" w14:textId="77777777" w:rsidR="00C73118" w:rsidRDefault="00C73118" w:rsidP="00C73118">
      <w:pPr>
        <w:tabs>
          <w:tab w:val="left" w:pos="900"/>
        </w:tabs>
      </w:pPr>
      <w:r w:rsidRPr="00FB70C0">
        <w:rPr>
          <w:noProof/>
        </w:rPr>
        <w:drawing>
          <wp:inline distT="0" distB="0" distL="0" distR="0" wp14:anchorId="7C1C1B3D" wp14:editId="6DB88BFA">
            <wp:extent cx="5943600" cy="2256790"/>
            <wp:effectExtent l="0" t="0" r="0" b="0"/>
            <wp:docPr id="941173633" name="Picture 1" descr="A comparison of a normal distributio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3633" name="Picture 1" descr="A comparison of a normal distribution diagram&#10;&#10;Description automatically generated"/>
                    <pic:cNvPicPr/>
                  </pic:nvPicPr>
                  <pic:blipFill>
                    <a:blip r:embed="rId53">
                      <a:clrChange>
                        <a:clrFrom>
                          <a:srgbClr val="FFFFFF"/>
                        </a:clrFrom>
                        <a:clrTo>
                          <a:srgbClr val="FFFFFF">
                            <a:alpha val="0"/>
                          </a:srgbClr>
                        </a:clrTo>
                      </a:clrChange>
                    </a:blip>
                    <a:stretch>
                      <a:fillRect/>
                    </a:stretch>
                  </pic:blipFill>
                  <pic:spPr>
                    <a:xfrm>
                      <a:off x="0" y="0"/>
                      <a:ext cx="5943600" cy="2256790"/>
                    </a:xfrm>
                    <a:prstGeom prst="rect">
                      <a:avLst/>
                    </a:prstGeom>
                  </pic:spPr>
                </pic:pic>
              </a:graphicData>
            </a:graphic>
          </wp:inline>
        </w:drawing>
      </w:r>
    </w:p>
    <w:p w14:paraId="40EED0F6" w14:textId="03BA26DB" w:rsidR="00C73118" w:rsidRDefault="00C73118" w:rsidP="00C73118">
      <w:pPr>
        <w:tabs>
          <w:tab w:val="left" w:pos="900"/>
        </w:tabs>
      </w:pPr>
      <w:r>
        <w:t>The Mean pH follows a normal distribution approximately.</w:t>
      </w:r>
    </w:p>
    <w:p w14:paraId="24D3439D" w14:textId="50AD76D4" w:rsidR="00C73118" w:rsidRDefault="00C73118" w:rsidP="048693AD">
      <w:pPr>
        <w:tabs>
          <w:tab w:val="left" w:pos="900"/>
        </w:tabs>
      </w:pPr>
      <w:r>
        <w:rPr>
          <w:noProof/>
        </w:rPr>
        <w:drawing>
          <wp:inline distT="0" distB="0" distL="0" distR="0" wp14:anchorId="10C35C74" wp14:editId="1B957F59">
            <wp:extent cx="5943600" cy="2281555"/>
            <wp:effectExtent l="0" t="0" r="0" b="4445"/>
            <wp:docPr id="229511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14:paraId="57D59422" w14:textId="77777777" w:rsidR="00C73118" w:rsidRDefault="00C73118" w:rsidP="00C73118">
      <w:pPr>
        <w:tabs>
          <w:tab w:val="left" w:pos="900"/>
        </w:tabs>
      </w:pPr>
      <w:r>
        <w:t>The Max Glucose follows a right skewed distribution.</w:t>
      </w:r>
    </w:p>
    <w:p w14:paraId="37A0BBBC" w14:textId="77777777" w:rsidR="00C73118" w:rsidRDefault="00C73118" w:rsidP="00C73118">
      <w:pPr>
        <w:tabs>
          <w:tab w:val="left" w:pos="900"/>
        </w:tabs>
      </w:pPr>
      <w:r w:rsidRPr="005E4A81">
        <w:rPr>
          <w:noProof/>
        </w:rPr>
        <w:lastRenderedPageBreak/>
        <w:drawing>
          <wp:inline distT="0" distB="0" distL="0" distR="0" wp14:anchorId="72D8CF14" wp14:editId="177159B5">
            <wp:extent cx="5943600" cy="2248535"/>
            <wp:effectExtent l="0" t="0" r="0" b="0"/>
            <wp:docPr id="1008531188" name="Picture 1" descr="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31188" name="Picture 1" descr="A graph and a chart&#10;&#10;Description automatically generated with medium confidence"/>
                    <pic:cNvPicPr/>
                  </pic:nvPicPr>
                  <pic:blipFill>
                    <a:blip r:embed="rId55">
                      <a:clrChange>
                        <a:clrFrom>
                          <a:srgbClr val="FFFFFF"/>
                        </a:clrFrom>
                        <a:clrTo>
                          <a:srgbClr val="FFFFFF">
                            <a:alpha val="0"/>
                          </a:srgbClr>
                        </a:clrTo>
                      </a:clrChange>
                    </a:blip>
                    <a:stretch>
                      <a:fillRect/>
                    </a:stretch>
                  </pic:blipFill>
                  <pic:spPr>
                    <a:xfrm>
                      <a:off x="0" y="0"/>
                      <a:ext cx="5943600" cy="2248535"/>
                    </a:xfrm>
                    <a:prstGeom prst="rect">
                      <a:avLst/>
                    </a:prstGeom>
                  </pic:spPr>
                </pic:pic>
              </a:graphicData>
            </a:graphic>
          </wp:inline>
        </w:drawing>
      </w:r>
    </w:p>
    <w:p w14:paraId="6519418F" w14:textId="728B266E" w:rsidR="00C73118" w:rsidRDefault="00C73118" w:rsidP="00C73118">
      <w:pPr>
        <w:tabs>
          <w:tab w:val="left" w:pos="900"/>
        </w:tabs>
      </w:pPr>
      <w:r>
        <w:t>The Min Glucose follows a right skewed distribution.</w:t>
      </w:r>
    </w:p>
    <w:p w14:paraId="14F50529" w14:textId="77777777" w:rsidR="00C73118" w:rsidRDefault="00C73118" w:rsidP="00C73118">
      <w:pPr>
        <w:tabs>
          <w:tab w:val="left" w:pos="900"/>
        </w:tabs>
      </w:pPr>
      <w:r w:rsidRPr="005E4A81">
        <w:rPr>
          <w:noProof/>
        </w:rPr>
        <w:drawing>
          <wp:inline distT="0" distB="0" distL="0" distR="0" wp14:anchorId="7C912607" wp14:editId="5F4E3435">
            <wp:extent cx="5943600" cy="2275840"/>
            <wp:effectExtent l="0" t="0" r="0" b="0"/>
            <wp:docPr id="1743736188" name="Picture 1" descr="A graph and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6188" name="Picture 1" descr="A graph and chart with numbers&#10;&#10;Description automatically generated"/>
                    <pic:cNvPicPr/>
                  </pic:nvPicPr>
                  <pic:blipFill>
                    <a:blip r:embed="rId56">
                      <a:clrChange>
                        <a:clrFrom>
                          <a:srgbClr val="FFFFFF"/>
                        </a:clrFrom>
                        <a:clrTo>
                          <a:srgbClr val="FFFFFF">
                            <a:alpha val="0"/>
                          </a:srgbClr>
                        </a:clrTo>
                      </a:clrChange>
                    </a:blip>
                    <a:stretch>
                      <a:fillRect/>
                    </a:stretch>
                  </pic:blipFill>
                  <pic:spPr>
                    <a:xfrm>
                      <a:off x="0" y="0"/>
                      <a:ext cx="5943600" cy="2275840"/>
                    </a:xfrm>
                    <a:prstGeom prst="rect">
                      <a:avLst/>
                    </a:prstGeom>
                  </pic:spPr>
                </pic:pic>
              </a:graphicData>
            </a:graphic>
          </wp:inline>
        </w:drawing>
      </w:r>
    </w:p>
    <w:p w14:paraId="528E023E" w14:textId="5635C4F9" w:rsidR="00C73118" w:rsidRDefault="00C73118" w:rsidP="00C73118">
      <w:pPr>
        <w:tabs>
          <w:tab w:val="left" w:pos="900"/>
        </w:tabs>
      </w:pPr>
      <w:r>
        <w:t>The Mean Glucose follows a right skewed distribution.</w:t>
      </w:r>
    </w:p>
    <w:p w14:paraId="2CF8DB24" w14:textId="77777777" w:rsidR="00C73118" w:rsidRDefault="00C73118" w:rsidP="00C73118">
      <w:pPr>
        <w:tabs>
          <w:tab w:val="left" w:pos="900"/>
        </w:tabs>
      </w:pPr>
      <w:r w:rsidRPr="005E4A81">
        <w:rPr>
          <w:noProof/>
        </w:rPr>
        <w:drawing>
          <wp:inline distT="0" distB="0" distL="0" distR="0" wp14:anchorId="53227BE4" wp14:editId="67D257A0">
            <wp:extent cx="5943600" cy="2215515"/>
            <wp:effectExtent l="0" t="0" r="0" b="0"/>
            <wp:docPr id="4880767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76768" name="Picture 1" descr="A screenshot of a graph&#10;&#10;Description automatically generated"/>
                    <pic:cNvPicPr/>
                  </pic:nvPicPr>
                  <pic:blipFill>
                    <a:blip r:embed="rId57">
                      <a:clrChange>
                        <a:clrFrom>
                          <a:srgbClr val="FFFFFF"/>
                        </a:clrFrom>
                        <a:clrTo>
                          <a:srgbClr val="FFFFFF">
                            <a:alpha val="0"/>
                          </a:srgbClr>
                        </a:clrTo>
                      </a:clrChange>
                    </a:blip>
                    <a:stretch>
                      <a:fillRect/>
                    </a:stretch>
                  </pic:blipFill>
                  <pic:spPr>
                    <a:xfrm>
                      <a:off x="0" y="0"/>
                      <a:ext cx="5943600" cy="2215515"/>
                    </a:xfrm>
                    <a:prstGeom prst="rect">
                      <a:avLst/>
                    </a:prstGeom>
                  </pic:spPr>
                </pic:pic>
              </a:graphicData>
            </a:graphic>
          </wp:inline>
        </w:drawing>
      </w:r>
    </w:p>
    <w:p w14:paraId="61FBCD04" w14:textId="77777777" w:rsidR="00C73118" w:rsidRDefault="00C73118" w:rsidP="00C73118">
      <w:pPr>
        <w:tabs>
          <w:tab w:val="left" w:pos="900"/>
        </w:tabs>
      </w:pPr>
      <w:r>
        <w:t>The Max WBC follows right skewed distribution.</w:t>
      </w:r>
    </w:p>
    <w:p w14:paraId="13F50399" w14:textId="77777777" w:rsidR="00C73118" w:rsidRDefault="00C73118" w:rsidP="00C73118">
      <w:pPr>
        <w:tabs>
          <w:tab w:val="left" w:pos="900"/>
        </w:tabs>
      </w:pPr>
      <w:r w:rsidRPr="005E4A81">
        <w:rPr>
          <w:noProof/>
        </w:rPr>
        <w:lastRenderedPageBreak/>
        <w:drawing>
          <wp:inline distT="0" distB="0" distL="0" distR="0" wp14:anchorId="75895ABB" wp14:editId="0B7886CB">
            <wp:extent cx="5943600" cy="2232660"/>
            <wp:effectExtent l="0" t="0" r="0" b="0"/>
            <wp:docPr id="17499252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25255" name="Picture 1" descr="A screenshot of a graph&#10;&#10;Description automatically generated"/>
                    <pic:cNvPicPr/>
                  </pic:nvPicPr>
                  <pic:blipFill>
                    <a:blip r:embed="rId58">
                      <a:clrChange>
                        <a:clrFrom>
                          <a:srgbClr val="FFFFFF"/>
                        </a:clrFrom>
                        <a:clrTo>
                          <a:srgbClr val="FFFFFF">
                            <a:alpha val="0"/>
                          </a:srgbClr>
                        </a:clrTo>
                      </a:clrChange>
                    </a:blip>
                    <a:stretch>
                      <a:fillRect/>
                    </a:stretch>
                  </pic:blipFill>
                  <pic:spPr>
                    <a:xfrm>
                      <a:off x="0" y="0"/>
                      <a:ext cx="5943600" cy="2232660"/>
                    </a:xfrm>
                    <a:prstGeom prst="rect">
                      <a:avLst/>
                    </a:prstGeom>
                  </pic:spPr>
                </pic:pic>
              </a:graphicData>
            </a:graphic>
          </wp:inline>
        </w:drawing>
      </w:r>
    </w:p>
    <w:p w14:paraId="0E1516C3" w14:textId="29D7E247" w:rsidR="00C73118" w:rsidRDefault="00C73118" w:rsidP="00C73118">
      <w:pPr>
        <w:tabs>
          <w:tab w:val="left" w:pos="900"/>
        </w:tabs>
      </w:pPr>
      <w:r>
        <w:t>The Min WBC follows right skewed distribution.</w:t>
      </w:r>
    </w:p>
    <w:p w14:paraId="5A16E020" w14:textId="77777777" w:rsidR="00C73118" w:rsidRDefault="00C73118" w:rsidP="00C73118">
      <w:pPr>
        <w:tabs>
          <w:tab w:val="left" w:pos="900"/>
        </w:tabs>
        <w:rPr>
          <w:noProof/>
        </w:rPr>
      </w:pPr>
      <w:r w:rsidRPr="005E4A81">
        <w:rPr>
          <w:noProof/>
        </w:rPr>
        <w:drawing>
          <wp:inline distT="0" distB="0" distL="0" distR="0" wp14:anchorId="63DC82D8" wp14:editId="5A109109">
            <wp:extent cx="5943600" cy="2207895"/>
            <wp:effectExtent l="0" t="0" r="0" b="1905"/>
            <wp:docPr id="4626084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08402" name="Picture 1" descr="A screenshot of a graph&#10;&#10;Description automatically generated"/>
                    <pic:cNvPicPr/>
                  </pic:nvPicPr>
                  <pic:blipFill>
                    <a:blip r:embed="rId59">
                      <a:clrChange>
                        <a:clrFrom>
                          <a:srgbClr val="FFFFFF"/>
                        </a:clrFrom>
                        <a:clrTo>
                          <a:srgbClr val="FFFFFF">
                            <a:alpha val="0"/>
                          </a:srgbClr>
                        </a:clrTo>
                      </a:clrChange>
                    </a:blip>
                    <a:stretch>
                      <a:fillRect/>
                    </a:stretch>
                  </pic:blipFill>
                  <pic:spPr>
                    <a:xfrm>
                      <a:off x="0" y="0"/>
                      <a:ext cx="5943600" cy="2207895"/>
                    </a:xfrm>
                    <a:prstGeom prst="rect">
                      <a:avLst/>
                    </a:prstGeom>
                  </pic:spPr>
                </pic:pic>
              </a:graphicData>
            </a:graphic>
          </wp:inline>
        </w:drawing>
      </w:r>
      <w:r w:rsidRPr="005E4A81">
        <w:rPr>
          <w:noProof/>
        </w:rPr>
        <w:t xml:space="preserve"> </w:t>
      </w:r>
    </w:p>
    <w:p w14:paraId="6A7DC7A4" w14:textId="0E8C9B9B" w:rsidR="00C73118" w:rsidRPr="004B18C9" w:rsidRDefault="00C73118" w:rsidP="00C73118">
      <w:pPr>
        <w:tabs>
          <w:tab w:val="left" w:pos="900"/>
        </w:tabs>
      </w:pPr>
      <w:r>
        <w:t>The Mean WBC follows right skewed distribution.</w:t>
      </w:r>
      <w:r w:rsidRPr="005E4A81">
        <w:rPr>
          <w:noProof/>
        </w:rPr>
        <w:drawing>
          <wp:anchor distT="0" distB="0" distL="114300" distR="114300" simplePos="0" relativeHeight="251654156" behindDoc="1" locked="0" layoutInCell="1" allowOverlap="1" wp14:anchorId="636DACCF" wp14:editId="012ADA7D">
            <wp:simplePos x="0" y="0"/>
            <wp:positionH relativeFrom="column">
              <wp:posOffset>9525</wp:posOffset>
            </wp:positionH>
            <wp:positionV relativeFrom="paragraph">
              <wp:posOffset>607695</wp:posOffset>
            </wp:positionV>
            <wp:extent cx="5943600" cy="2252980"/>
            <wp:effectExtent l="0" t="0" r="0" b="0"/>
            <wp:wrapTopAndBottom/>
            <wp:docPr id="15995346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4613" name="Picture 1" descr="A screenshot of a graph&#10;&#10;Description automatically generated"/>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943600" cy="2252980"/>
                    </a:xfrm>
                    <a:prstGeom prst="rect">
                      <a:avLst/>
                    </a:prstGeom>
                  </pic:spPr>
                </pic:pic>
              </a:graphicData>
            </a:graphic>
            <wp14:sizeRelH relativeFrom="page">
              <wp14:pctWidth>0</wp14:pctWidth>
            </wp14:sizeRelH>
            <wp14:sizeRelV relativeFrom="page">
              <wp14:pctHeight>0</wp14:pctHeight>
            </wp14:sizeRelV>
          </wp:anchor>
        </w:drawing>
      </w:r>
    </w:p>
    <w:p w14:paraId="7660D2B7" w14:textId="77777777" w:rsidR="00C73118" w:rsidRPr="004B18C9" w:rsidRDefault="00C73118" w:rsidP="00C73118"/>
    <w:p w14:paraId="7B80A525" w14:textId="77777777" w:rsidR="00C73118" w:rsidRPr="004B18C9" w:rsidRDefault="00C73118" w:rsidP="00C73118"/>
    <w:p w14:paraId="7AD06556" w14:textId="2A469332" w:rsidR="00C73118" w:rsidRPr="004B18C9" w:rsidRDefault="00C73118" w:rsidP="00C73118">
      <w:r>
        <w:t>The Max BUN follows a right-skewed distribution.</w:t>
      </w:r>
    </w:p>
    <w:p w14:paraId="27CC87B5" w14:textId="77777777" w:rsidR="00C73118" w:rsidRDefault="00C73118" w:rsidP="00C73118">
      <w:pPr>
        <w:tabs>
          <w:tab w:val="left" w:pos="900"/>
        </w:tabs>
      </w:pPr>
      <w:r w:rsidRPr="005E4A81">
        <w:rPr>
          <w:noProof/>
        </w:rPr>
        <w:lastRenderedPageBreak/>
        <w:drawing>
          <wp:inline distT="0" distB="0" distL="0" distR="0" wp14:anchorId="5C4FA7DC" wp14:editId="7089B2B6">
            <wp:extent cx="5943600" cy="2237740"/>
            <wp:effectExtent l="0" t="0" r="0" b="0"/>
            <wp:docPr id="10685909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9096" name="Picture 1" descr="A screenshot of a graph&#10;&#10;Description automatically generated"/>
                    <pic:cNvPicPr/>
                  </pic:nvPicPr>
                  <pic:blipFill>
                    <a:blip r:embed="rId61">
                      <a:clrChange>
                        <a:clrFrom>
                          <a:srgbClr val="FFFFFF"/>
                        </a:clrFrom>
                        <a:clrTo>
                          <a:srgbClr val="FFFFFF">
                            <a:alpha val="0"/>
                          </a:srgbClr>
                        </a:clrTo>
                      </a:clrChange>
                    </a:blip>
                    <a:stretch>
                      <a:fillRect/>
                    </a:stretch>
                  </pic:blipFill>
                  <pic:spPr>
                    <a:xfrm>
                      <a:off x="0" y="0"/>
                      <a:ext cx="5943600" cy="2237740"/>
                    </a:xfrm>
                    <a:prstGeom prst="rect">
                      <a:avLst/>
                    </a:prstGeom>
                  </pic:spPr>
                </pic:pic>
              </a:graphicData>
            </a:graphic>
          </wp:inline>
        </w:drawing>
      </w:r>
    </w:p>
    <w:p w14:paraId="5F5BD2D7" w14:textId="6D99F03E" w:rsidR="00C73118" w:rsidRDefault="00C73118" w:rsidP="00C73118">
      <w:pPr>
        <w:ind w:firstLine="720"/>
      </w:pPr>
      <w:r>
        <w:t>The Min BUN follows a right skewed distribution.</w:t>
      </w:r>
    </w:p>
    <w:p w14:paraId="60B4593F" w14:textId="77777777" w:rsidR="00C73118" w:rsidRDefault="00C73118" w:rsidP="00C73118">
      <w:pPr>
        <w:tabs>
          <w:tab w:val="left" w:pos="900"/>
        </w:tabs>
      </w:pPr>
      <w:r w:rsidRPr="005E4A81">
        <w:rPr>
          <w:noProof/>
        </w:rPr>
        <w:drawing>
          <wp:inline distT="0" distB="0" distL="0" distR="0" wp14:anchorId="2D9B1495" wp14:editId="45A26BBD">
            <wp:extent cx="5943600" cy="2271395"/>
            <wp:effectExtent l="0" t="0" r="0" b="0"/>
            <wp:docPr id="146520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098" name="Picture 1" descr="A screenshot of a graph&#10;&#10;Description automatically generated"/>
                    <pic:cNvPicPr/>
                  </pic:nvPicPr>
                  <pic:blipFill>
                    <a:blip r:embed="rId62">
                      <a:clrChange>
                        <a:clrFrom>
                          <a:srgbClr val="FFFFFF"/>
                        </a:clrFrom>
                        <a:clrTo>
                          <a:srgbClr val="FFFFFF">
                            <a:alpha val="0"/>
                          </a:srgbClr>
                        </a:clrTo>
                      </a:clrChange>
                    </a:blip>
                    <a:stretch>
                      <a:fillRect/>
                    </a:stretch>
                  </pic:blipFill>
                  <pic:spPr>
                    <a:xfrm>
                      <a:off x="0" y="0"/>
                      <a:ext cx="5943600" cy="2271395"/>
                    </a:xfrm>
                    <a:prstGeom prst="rect">
                      <a:avLst/>
                    </a:prstGeom>
                  </pic:spPr>
                </pic:pic>
              </a:graphicData>
            </a:graphic>
          </wp:inline>
        </w:drawing>
      </w:r>
    </w:p>
    <w:p w14:paraId="3CF983D1" w14:textId="030C1D30" w:rsidR="00C73118" w:rsidRDefault="00C73118" w:rsidP="00C73118">
      <w:pPr>
        <w:ind w:firstLine="720"/>
      </w:pPr>
      <w:r>
        <w:t>The Mean BUN follows a right skewed distribution.</w:t>
      </w:r>
    </w:p>
    <w:p w14:paraId="4B42D007" w14:textId="77777777" w:rsidR="00C73118" w:rsidRDefault="00C73118" w:rsidP="00C73118">
      <w:pPr>
        <w:tabs>
          <w:tab w:val="left" w:pos="900"/>
        </w:tabs>
      </w:pPr>
      <w:r w:rsidRPr="005E4A81">
        <w:rPr>
          <w:noProof/>
        </w:rPr>
        <w:drawing>
          <wp:inline distT="0" distB="0" distL="0" distR="0" wp14:anchorId="68A10397" wp14:editId="02C860A8">
            <wp:extent cx="5943600" cy="2317750"/>
            <wp:effectExtent l="0" t="0" r="0" b="6350"/>
            <wp:docPr id="4029473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47301" name="Picture 1" descr="A screenshot of a graph&#10;&#10;Description automatically generated"/>
                    <pic:cNvPicPr/>
                  </pic:nvPicPr>
                  <pic:blipFill>
                    <a:blip r:embed="rId63">
                      <a:clrChange>
                        <a:clrFrom>
                          <a:srgbClr val="FFFFFF"/>
                        </a:clrFrom>
                        <a:clrTo>
                          <a:srgbClr val="FFFFFF">
                            <a:alpha val="0"/>
                          </a:srgbClr>
                        </a:clrTo>
                      </a:clrChange>
                    </a:blip>
                    <a:stretch>
                      <a:fillRect/>
                    </a:stretch>
                  </pic:blipFill>
                  <pic:spPr>
                    <a:xfrm>
                      <a:off x="0" y="0"/>
                      <a:ext cx="5943600" cy="2317750"/>
                    </a:xfrm>
                    <a:prstGeom prst="rect">
                      <a:avLst/>
                    </a:prstGeom>
                  </pic:spPr>
                </pic:pic>
              </a:graphicData>
            </a:graphic>
          </wp:inline>
        </w:drawing>
      </w:r>
    </w:p>
    <w:p w14:paraId="5D338AFC" w14:textId="77777777" w:rsidR="00C73118" w:rsidRDefault="00C73118" w:rsidP="00C73118">
      <w:pPr>
        <w:tabs>
          <w:tab w:val="left" w:pos="900"/>
        </w:tabs>
      </w:pPr>
      <w:r>
        <w:t>The Max Creatinine follows a right skewed curve.</w:t>
      </w:r>
    </w:p>
    <w:p w14:paraId="1D67DBB6" w14:textId="77777777" w:rsidR="00C73118" w:rsidRDefault="00C73118" w:rsidP="00C73118">
      <w:pPr>
        <w:tabs>
          <w:tab w:val="left" w:pos="900"/>
        </w:tabs>
      </w:pPr>
      <w:r w:rsidRPr="005E4A81">
        <w:rPr>
          <w:noProof/>
        </w:rPr>
        <w:lastRenderedPageBreak/>
        <w:drawing>
          <wp:inline distT="0" distB="0" distL="0" distR="0" wp14:anchorId="01C2BD8F" wp14:editId="5C30B292">
            <wp:extent cx="5943600" cy="2270760"/>
            <wp:effectExtent l="0" t="0" r="0" b="0"/>
            <wp:docPr id="8274931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93108" name="Picture 1" descr="A screenshot of a graph&#10;&#10;Description automatically generated"/>
                    <pic:cNvPicPr/>
                  </pic:nvPicPr>
                  <pic:blipFill>
                    <a:blip r:embed="rId64">
                      <a:clrChange>
                        <a:clrFrom>
                          <a:srgbClr val="FFFFFF"/>
                        </a:clrFrom>
                        <a:clrTo>
                          <a:srgbClr val="FFFFFF">
                            <a:alpha val="0"/>
                          </a:srgbClr>
                        </a:clrTo>
                      </a:clrChange>
                    </a:blip>
                    <a:stretch>
                      <a:fillRect/>
                    </a:stretch>
                  </pic:blipFill>
                  <pic:spPr>
                    <a:xfrm>
                      <a:off x="0" y="0"/>
                      <a:ext cx="5943600" cy="2270760"/>
                    </a:xfrm>
                    <a:prstGeom prst="rect">
                      <a:avLst/>
                    </a:prstGeom>
                  </pic:spPr>
                </pic:pic>
              </a:graphicData>
            </a:graphic>
          </wp:inline>
        </w:drawing>
      </w:r>
    </w:p>
    <w:p w14:paraId="126B4347" w14:textId="7024BBE4" w:rsidR="00C73118" w:rsidRDefault="00C73118" w:rsidP="00C73118">
      <w:pPr>
        <w:tabs>
          <w:tab w:val="left" w:pos="900"/>
        </w:tabs>
      </w:pPr>
      <w:r w:rsidRPr="005E4A81">
        <w:rPr>
          <w:noProof/>
        </w:rPr>
        <w:drawing>
          <wp:anchor distT="0" distB="0" distL="114300" distR="114300" simplePos="0" relativeHeight="251654157" behindDoc="1" locked="0" layoutInCell="1" allowOverlap="1" wp14:anchorId="319F0BDC" wp14:editId="640C9233">
            <wp:simplePos x="0" y="0"/>
            <wp:positionH relativeFrom="margin">
              <wp:align>left</wp:align>
            </wp:positionH>
            <wp:positionV relativeFrom="paragraph">
              <wp:posOffset>234315</wp:posOffset>
            </wp:positionV>
            <wp:extent cx="5943600" cy="2219325"/>
            <wp:effectExtent l="0" t="0" r="0" b="9525"/>
            <wp:wrapTight wrapText="bothSides">
              <wp:wrapPolygon edited="0">
                <wp:start x="3392" y="0"/>
                <wp:lineTo x="208" y="742"/>
                <wp:lineTo x="69" y="2596"/>
                <wp:lineTo x="831" y="2967"/>
                <wp:lineTo x="138" y="4264"/>
                <wp:lineTo x="138" y="5006"/>
                <wp:lineTo x="831" y="5933"/>
                <wp:lineTo x="138" y="6860"/>
                <wp:lineTo x="138" y="7231"/>
                <wp:lineTo x="831" y="8900"/>
                <wp:lineTo x="0" y="8900"/>
                <wp:lineTo x="0" y="11310"/>
                <wp:lineTo x="208" y="13720"/>
                <wp:lineTo x="415" y="14833"/>
                <wp:lineTo x="831" y="14833"/>
                <wp:lineTo x="277" y="16501"/>
                <wp:lineTo x="277" y="17058"/>
                <wp:lineTo x="831" y="17799"/>
                <wp:lineTo x="623" y="19468"/>
                <wp:lineTo x="1108" y="20209"/>
                <wp:lineTo x="4569" y="20766"/>
                <wp:lineTo x="4500" y="21322"/>
                <wp:lineTo x="17031" y="21507"/>
                <wp:lineTo x="17308" y="21507"/>
                <wp:lineTo x="18069" y="21322"/>
                <wp:lineTo x="18415" y="21136"/>
                <wp:lineTo x="21531" y="20209"/>
                <wp:lineTo x="21531" y="556"/>
                <wp:lineTo x="18900" y="0"/>
                <wp:lineTo x="3392" y="0"/>
              </wp:wrapPolygon>
            </wp:wrapTight>
            <wp:docPr id="10470336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3681" name="Picture 1" descr="A screenshot of a graph&#10;&#10;Description automatically generated"/>
                    <pic:cNvPicPr/>
                  </pic:nvPicPr>
                  <pic:blipFill rotWithShape="1">
                    <a:blip r:embed="rId65">
                      <a:clrChange>
                        <a:clrFrom>
                          <a:srgbClr val="FFFFFF"/>
                        </a:clrFrom>
                        <a:clrTo>
                          <a:srgbClr val="FFFFFF">
                            <a:alpha val="0"/>
                          </a:srgbClr>
                        </a:clrTo>
                      </a:clrChange>
                      <a:extLst>
                        <a:ext uri="{28A0092B-C50C-407E-A947-70E740481C1C}">
                          <a14:useLocalDpi xmlns:a14="http://schemas.microsoft.com/office/drawing/2010/main" val="0"/>
                        </a:ext>
                      </a:extLst>
                    </a:blip>
                    <a:srcRect t="1" b="3024"/>
                    <a:stretch/>
                  </pic:blipFill>
                  <pic:spPr bwMode="auto">
                    <a:xfrm>
                      <a:off x="0" y="0"/>
                      <a:ext cx="5943600"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Min Creatinine follows a right skewed curve.</w:t>
      </w:r>
    </w:p>
    <w:p w14:paraId="30752FC4" w14:textId="1BA2EC7D" w:rsidR="00C73118" w:rsidRDefault="00C73118" w:rsidP="00C73118"/>
    <w:p w14:paraId="5B7F56F9" w14:textId="2D4E7282" w:rsidR="00C73118" w:rsidRPr="00E61F7B" w:rsidRDefault="00C73118" w:rsidP="00C73118">
      <w:pPr>
        <w:tabs>
          <w:tab w:val="left" w:pos="504"/>
        </w:tabs>
      </w:pPr>
      <w:r>
        <w:tab/>
        <w:t>The Mean Creatinine follows a right skewed curve.</w:t>
      </w:r>
      <w:r w:rsidRPr="005E4A81">
        <w:rPr>
          <w:noProof/>
        </w:rPr>
        <w:drawing>
          <wp:anchor distT="0" distB="0" distL="114300" distR="114300" simplePos="0" relativeHeight="251654158" behindDoc="1" locked="0" layoutInCell="1" allowOverlap="1" wp14:anchorId="5C4F8BF8" wp14:editId="51518F7C">
            <wp:simplePos x="0" y="0"/>
            <wp:positionH relativeFrom="margin">
              <wp:align>left</wp:align>
            </wp:positionH>
            <wp:positionV relativeFrom="paragraph">
              <wp:posOffset>252730</wp:posOffset>
            </wp:positionV>
            <wp:extent cx="5943600" cy="2298065"/>
            <wp:effectExtent l="0" t="0" r="0" b="6985"/>
            <wp:wrapTopAndBottom/>
            <wp:docPr id="1975852332"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52332" name="Picture 1" descr="A graph and diagram of a graph&#10;&#10;Description automatically generated with medium confidence"/>
                    <pic:cNvPicPr/>
                  </pic:nvPicPr>
                  <pic:blipFill>
                    <a:blip r:embed="rId6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943600" cy="2298065"/>
                    </a:xfrm>
                    <a:prstGeom prst="rect">
                      <a:avLst/>
                    </a:prstGeom>
                  </pic:spPr>
                </pic:pic>
              </a:graphicData>
            </a:graphic>
            <wp14:sizeRelH relativeFrom="page">
              <wp14:pctWidth>0</wp14:pctWidth>
            </wp14:sizeRelH>
            <wp14:sizeRelV relativeFrom="page">
              <wp14:pctHeight>0</wp14:pctHeight>
            </wp14:sizeRelV>
          </wp:anchor>
        </w:drawing>
      </w:r>
    </w:p>
    <w:p w14:paraId="3F38745C" w14:textId="6EB770B8" w:rsidR="00C73118" w:rsidRPr="00E61F7B" w:rsidRDefault="00C73118" w:rsidP="00C73118"/>
    <w:p w14:paraId="2E3F7AA3" w14:textId="77777777" w:rsidR="00C73118" w:rsidRPr="00E61F7B" w:rsidRDefault="00C73118" w:rsidP="00BA2EC7">
      <w:pPr>
        <w:jc w:val="both"/>
      </w:pPr>
      <w:r>
        <w:t xml:space="preserve">The Max Hemoglobin follows a normal distribution. This is apparent in the QQ plot where the points </w:t>
      </w:r>
      <w:proofErr w:type="gramStart"/>
      <w:r>
        <w:t>falls</w:t>
      </w:r>
      <w:proofErr w:type="gramEnd"/>
      <w:r>
        <w:t xml:space="preserve"> on to a straight line.</w:t>
      </w:r>
    </w:p>
    <w:p w14:paraId="545089D8" w14:textId="77777777" w:rsidR="00C73118" w:rsidRDefault="00C73118" w:rsidP="00C73118">
      <w:r w:rsidRPr="005E4A81">
        <w:rPr>
          <w:noProof/>
        </w:rPr>
        <w:lastRenderedPageBreak/>
        <w:drawing>
          <wp:inline distT="0" distB="0" distL="0" distR="0" wp14:anchorId="54B25C09" wp14:editId="4B9B52F4">
            <wp:extent cx="5943600" cy="2185670"/>
            <wp:effectExtent l="0" t="0" r="0" b="5080"/>
            <wp:docPr id="1153844898"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44898" name="Picture 1" descr="A graph of a function&#10;&#10;Description automatically generated with medium confidence"/>
                    <pic:cNvPicPr/>
                  </pic:nvPicPr>
                  <pic:blipFill>
                    <a:blip r:embed="rId67">
                      <a:clrChange>
                        <a:clrFrom>
                          <a:srgbClr val="FFFFFF"/>
                        </a:clrFrom>
                        <a:clrTo>
                          <a:srgbClr val="FFFFFF">
                            <a:alpha val="0"/>
                          </a:srgbClr>
                        </a:clrTo>
                      </a:clrChange>
                    </a:blip>
                    <a:stretch>
                      <a:fillRect/>
                    </a:stretch>
                  </pic:blipFill>
                  <pic:spPr>
                    <a:xfrm>
                      <a:off x="0" y="0"/>
                      <a:ext cx="5943600" cy="2185670"/>
                    </a:xfrm>
                    <a:prstGeom prst="rect">
                      <a:avLst/>
                    </a:prstGeom>
                  </pic:spPr>
                </pic:pic>
              </a:graphicData>
            </a:graphic>
          </wp:inline>
        </w:drawing>
      </w:r>
    </w:p>
    <w:p w14:paraId="0FB81711" w14:textId="20CA3588" w:rsidR="00C73118" w:rsidRDefault="00C73118" w:rsidP="00C73118">
      <w:r>
        <w:t>The Min Hemoglobin follows a normal distribution. This is apparent in the QQ plot where the points fall on to a straight line.</w:t>
      </w:r>
    </w:p>
    <w:p w14:paraId="24598FB7" w14:textId="77777777" w:rsidR="00C73118" w:rsidRDefault="00C73118" w:rsidP="00C73118">
      <w:r w:rsidRPr="005E4A81">
        <w:rPr>
          <w:noProof/>
        </w:rPr>
        <w:drawing>
          <wp:inline distT="0" distB="0" distL="0" distR="0" wp14:anchorId="5CEA0508" wp14:editId="0874628C">
            <wp:extent cx="5943600" cy="2230755"/>
            <wp:effectExtent l="0" t="0" r="0" b="0"/>
            <wp:docPr id="1123315733"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15733" name="Picture 1" descr="A graph and diagram of a graph&#10;&#10;Description automatically generated with medium confidence"/>
                    <pic:cNvPicPr/>
                  </pic:nvPicPr>
                  <pic:blipFill>
                    <a:blip r:embed="rId68">
                      <a:clrChange>
                        <a:clrFrom>
                          <a:srgbClr val="FFFFFF"/>
                        </a:clrFrom>
                        <a:clrTo>
                          <a:srgbClr val="FFFFFF">
                            <a:alpha val="0"/>
                          </a:srgbClr>
                        </a:clrTo>
                      </a:clrChange>
                    </a:blip>
                    <a:stretch>
                      <a:fillRect/>
                    </a:stretch>
                  </pic:blipFill>
                  <pic:spPr>
                    <a:xfrm>
                      <a:off x="0" y="0"/>
                      <a:ext cx="5943600" cy="2230755"/>
                    </a:xfrm>
                    <a:prstGeom prst="rect">
                      <a:avLst/>
                    </a:prstGeom>
                  </pic:spPr>
                </pic:pic>
              </a:graphicData>
            </a:graphic>
          </wp:inline>
        </w:drawing>
      </w:r>
    </w:p>
    <w:p w14:paraId="1AEB1D39" w14:textId="77777777" w:rsidR="00C73118" w:rsidRDefault="00C73118" w:rsidP="00C73118">
      <w:r>
        <w:t>The Mean Hemoglobin follows a normal distribution approximately.</w:t>
      </w:r>
    </w:p>
    <w:p w14:paraId="72326B6E" w14:textId="1350474F" w:rsidR="00C73118" w:rsidRDefault="00C73118" w:rsidP="00C73118">
      <w:pPr>
        <w:pStyle w:val="Heading3"/>
      </w:pPr>
      <w:bookmarkStart w:id="32" w:name="_Toc161524806"/>
      <w:bookmarkStart w:id="33" w:name="_Toc161601850"/>
      <w:r>
        <w:t>Shapiro Wilk test</w:t>
      </w:r>
      <w:bookmarkEnd w:id="32"/>
      <w:bookmarkEnd w:id="33"/>
    </w:p>
    <w:p w14:paraId="48CCE0F5" w14:textId="7C55A94A" w:rsidR="00C73118" w:rsidRDefault="00C73118" w:rsidP="00C73118">
      <w:r>
        <w:t xml:space="preserve">We performed the Shapiro-Wilk test to confirm the normality of the above variables. </w:t>
      </w:r>
    </w:p>
    <w:p w14:paraId="2F786DCC" w14:textId="77777777" w:rsidR="00170490" w:rsidRDefault="00170490" w:rsidP="00170490">
      <w:pPr>
        <w:pStyle w:val="HTMLPreformatted"/>
        <w:rPr>
          <w:rFonts w:ascii="var(--colab-code-font-family)" w:hAnsi="var(--colab-code-font-family)"/>
        </w:rPr>
      </w:pPr>
      <w:r>
        <w:rPr>
          <w:rFonts w:ascii="var(--colab-code-font-family)" w:hAnsi="var(--colab-code-font-family)"/>
        </w:rPr>
        <w:t>Shapiro-Wilk test for Age:</w:t>
      </w:r>
    </w:p>
    <w:p w14:paraId="3A18E541"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  Statistic: 0.9588286876678467</w:t>
      </w:r>
    </w:p>
    <w:p w14:paraId="681FC6A7" w14:textId="7DB81B3B" w:rsidR="00170490" w:rsidRDefault="00170490" w:rsidP="00170490">
      <w:pPr>
        <w:pStyle w:val="HTMLPreformatted"/>
        <w:rPr>
          <w:rFonts w:ascii="var(--colab-code-font-family)" w:hAnsi="var(--colab-code-font-family)"/>
        </w:rPr>
      </w:pPr>
      <w:r>
        <w:rPr>
          <w:rFonts w:ascii="var(--colab-code-font-family)" w:hAnsi="var(--colab-code-font-family)"/>
        </w:rPr>
        <w:t xml:space="preserve">  p-value: 0.0</w:t>
      </w:r>
    </w:p>
    <w:p w14:paraId="41165898" w14:textId="77777777" w:rsidR="00170490" w:rsidRDefault="00170490" w:rsidP="00170490">
      <w:pPr>
        <w:pStyle w:val="HTMLPreformatted"/>
        <w:rPr>
          <w:rFonts w:ascii="var(--colab-code-font-family)" w:hAnsi="var(--colab-code-font-family)"/>
        </w:rPr>
      </w:pPr>
      <w:r>
        <w:rPr>
          <w:rFonts w:ascii="var(--colab-code-font-family)" w:hAnsi="var(--colab-code-font-family)"/>
        </w:rPr>
        <w:t>---------------------------------------------------------------------</w:t>
      </w:r>
    </w:p>
    <w:p w14:paraId="74F39E8C" w14:textId="12FEDCCF" w:rsidR="00170490" w:rsidRDefault="00170490" w:rsidP="00170490">
      <w:pPr>
        <w:pStyle w:val="HTMLPreformatted"/>
        <w:rPr>
          <w:rFonts w:ascii="var(--colab-code-font-family)" w:hAnsi="var(--colab-code-font-family)"/>
        </w:rPr>
      </w:pPr>
      <w:r>
        <w:rPr>
          <w:rFonts w:ascii="var(--colab-code-font-family)" w:hAnsi="var(--colab-code-font-family)"/>
        </w:rPr>
        <w:t>The following columns are all presented p-value with 0.</w:t>
      </w:r>
    </w:p>
    <w:p w14:paraId="57C5E327" w14:textId="0EA1C309" w:rsidR="00170490" w:rsidRDefault="00170490" w:rsidP="00170490">
      <w:pPr>
        <w:pStyle w:val="HTMLPreformatted"/>
        <w:rPr>
          <w:rFonts w:ascii="var(--colab-code-font-family)" w:hAnsi="var(--colab-code-font-family)"/>
        </w:rPr>
      </w:pPr>
    </w:p>
    <w:p w14:paraId="17FAE77E" w14:textId="77777777" w:rsidR="00170490" w:rsidRDefault="00170490" w:rsidP="00170490">
      <w:pPr>
        <w:pStyle w:val="HTMLPreformatted"/>
        <w:rPr>
          <w:rFonts w:ascii="var(--colab-code-font-family)" w:hAnsi="var(--colab-code-font-family)"/>
        </w:rPr>
      </w:pPr>
      <w:r>
        <w:rPr>
          <w:rFonts w:ascii="var(--colab-code-font-family)" w:hAnsi="var(--colab-code-font-family)"/>
        </w:rPr>
        <w:t>---------------------------------------------------------------------</w:t>
      </w:r>
    </w:p>
    <w:p w14:paraId="0F8F8B6B"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Shapiro-Wilk test for Max </w:t>
      </w:r>
      <w:proofErr w:type="spellStart"/>
      <w:r>
        <w:rPr>
          <w:rFonts w:ascii="var(--colab-code-font-family)" w:hAnsi="var(--colab-code-font-family)"/>
        </w:rPr>
        <w:t>Hemoglobin</w:t>
      </w:r>
      <w:proofErr w:type="spellEnd"/>
      <w:r>
        <w:rPr>
          <w:rFonts w:ascii="var(--colab-code-font-family)" w:hAnsi="var(--colab-code-font-family)"/>
        </w:rPr>
        <w:t>:</w:t>
      </w:r>
    </w:p>
    <w:p w14:paraId="10E435A8"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  Statistic: 0.9976174831390381</w:t>
      </w:r>
    </w:p>
    <w:p w14:paraId="1DEB20D6"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  p-value: 1.2826694035654755e-15</w:t>
      </w:r>
    </w:p>
    <w:p w14:paraId="60576B10" w14:textId="77777777" w:rsidR="00170490" w:rsidRDefault="00170490" w:rsidP="00170490">
      <w:pPr>
        <w:pStyle w:val="HTMLPreformatted"/>
        <w:rPr>
          <w:rFonts w:ascii="var(--colab-code-font-family)" w:hAnsi="var(--colab-code-font-family)"/>
        </w:rPr>
      </w:pPr>
    </w:p>
    <w:p w14:paraId="14B31CEE"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The distribution of Max </w:t>
      </w:r>
      <w:proofErr w:type="spellStart"/>
      <w:r>
        <w:rPr>
          <w:rFonts w:ascii="var(--colab-code-font-family)" w:hAnsi="var(--colab-code-font-family)"/>
        </w:rPr>
        <w:t>Hemoglobin</w:t>
      </w:r>
      <w:proofErr w:type="spellEnd"/>
      <w:r>
        <w:rPr>
          <w:rFonts w:ascii="var(--colab-code-font-family)" w:hAnsi="var(--colab-code-font-family)"/>
        </w:rPr>
        <w:t xml:space="preserve"> is significantly different from normal.</w:t>
      </w:r>
    </w:p>
    <w:p w14:paraId="3669A151" w14:textId="77777777" w:rsidR="00170490" w:rsidRDefault="00170490" w:rsidP="00170490">
      <w:pPr>
        <w:pStyle w:val="HTMLPreformatted"/>
        <w:rPr>
          <w:rFonts w:ascii="var(--colab-code-font-family)" w:hAnsi="var(--colab-code-font-family)"/>
        </w:rPr>
      </w:pPr>
      <w:r>
        <w:rPr>
          <w:rFonts w:ascii="var(--colab-code-font-family)" w:hAnsi="var(--colab-code-font-family)"/>
        </w:rPr>
        <w:t>---------------------------------------------------------------------</w:t>
      </w:r>
    </w:p>
    <w:p w14:paraId="0D5E6583"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Shapiro-Wilk test for Min </w:t>
      </w:r>
      <w:proofErr w:type="spellStart"/>
      <w:r>
        <w:rPr>
          <w:rFonts w:ascii="var(--colab-code-font-family)" w:hAnsi="var(--colab-code-font-family)"/>
        </w:rPr>
        <w:t>Hemoglobin</w:t>
      </w:r>
      <w:proofErr w:type="spellEnd"/>
      <w:r>
        <w:rPr>
          <w:rFonts w:ascii="var(--colab-code-font-family)" w:hAnsi="var(--colab-code-font-family)"/>
        </w:rPr>
        <w:t>:</w:t>
      </w:r>
    </w:p>
    <w:p w14:paraId="79691832"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  Statistic: 0.9931529760360718</w:t>
      </w:r>
    </w:p>
    <w:p w14:paraId="4FD22C8D"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  p-value: 2.2844843665866908e-27</w:t>
      </w:r>
    </w:p>
    <w:p w14:paraId="4D03F6C3" w14:textId="77777777" w:rsidR="00170490" w:rsidRDefault="00170490" w:rsidP="00170490">
      <w:pPr>
        <w:pStyle w:val="HTMLPreformatted"/>
        <w:rPr>
          <w:rFonts w:ascii="var(--colab-code-font-family)" w:hAnsi="var(--colab-code-font-family)"/>
        </w:rPr>
      </w:pPr>
    </w:p>
    <w:p w14:paraId="2C1E7301"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The distribution of Min </w:t>
      </w:r>
      <w:proofErr w:type="spellStart"/>
      <w:r>
        <w:rPr>
          <w:rFonts w:ascii="var(--colab-code-font-family)" w:hAnsi="var(--colab-code-font-family)"/>
        </w:rPr>
        <w:t>Hemoglobin</w:t>
      </w:r>
      <w:proofErr w:type="spellEnd"/>
      <w:r>
        <w:rPr>
          <w:rFonts w:ascii="var(--colab-code-font-family)" w:hAnsi="var(--colab-code-font-family)"/>
        </w:rPr>
        <w:t xml:space="preserve"> is significantly different from normal.</w:t>
      </w:r>
    </w:p>
    <w:p w14:paraId="272EB0E0" w14:textId="77777777" w:rsidR="00170490" w:rsidRDefault="00170490" w:rsidP="00170490">
      <w:pPr>
        <w:pStyle w:val="HTMLPreformatted"/>
        <w:rPr>
          <w:rFonts w:ascii="var(--colab-code-font-family)" w:hAnsi="var(--colab-code-font-family)"/>
        </w:rPr>
      </w:pPr>
      <w:r>
        <w:rPr>
          <w:rFonts w:ascii="var(--colab-code-font-family)" w:hAnsi="var(--colab-code-font-family)"/>
        </w:rPr>
        <w:t>---------------------------------------------------------------------</w:t>
      </w:r>
    </w:p>
    <w:p w14:paraId="45444E1A"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Shapiro-Wilk test for Mean </w:t>
      </w:r>
      <w:proofErr w:type="spellStart"/>
      <w:r>
        <w:rPr>
          <w:rFonts w:ascii="var(--colab-code-font-family)" w:hAnsi="var(--colab-code-font-family)"/>
        </w:rPr>
        <w:t>Hemoglobin</w:t>
      </w:r>
      <w:proofErr w:type="spellEnd"/>
      <w:r>
        <w:rPr>
          <w:rFonts w:ascii="var(--colab-code-font-family)" w:hAnsi="var(--colab-code-font-family)"/>
        </w:rPr>
        <w:t>:</w:t>
      </w:r>
    </w:p>
    <w:p w14:paraId="68751548"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  Statistic: 0.9779326319694519</w:t>
      </w:r>
    </w:p>
    <w:p w14:paraId="6EBE6330"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  p-value: 1.5414283107572988e-44</w:t>
      </w:r>
    </w:p>
    <w:p w14:paraId="18F02831" w14:textId="77777777" w:rsidR="00170490" w:rsidRDefault="00170490" w:rsidP="00170490">
      <w:pPr>
        <w:pStyle w:val="HTMLPreformatted"/>
        <w:rPr>
          <w:rFonts w:ascii="var(--colab-code-font-family)" w:hAnsi="var(--colab-code-font-family)"/>
        </w:rPr>
      </w:pPr>
    </w:p>
    <w:p w14:paraId="5042AE1A" w14:textId="77777777" w:rsidR="00170490" w:rsidRDefault="00170490" w:rsidP="00170490">
      <w:pPr>
        <w:pStyle w:val="HTMLPreformatted"/>
        <w:rPr>
          <w:rFonts w:ascii="var(--colab-code-font-family)" w:hAnsi="var(--colab-code-font-family)"/>
        </w:rPr>
      </w:pPr>
      <w:r>
        <w:rPr>
          <w:rFonts w:ascii="var(--colab-code-font-family)" w:hAnsi="var(--colab-code-font-family)"/>
        </w:rPr>
        <w:t xml:space="preserve">The distribution of Mean </w:t>
      </w:r>
      <w:proofErr w:type="spellStart"/>
      <w:r>
        <w:rPr>
          <w:rFonts w:ascii="var(--colab-code-font-family)" w:hAnsi="var(--colab-code-font-family)"/>
        </w:rPr>
        <w:t>Hemoglobin</w:t>
      </w:r>
      <w:proofErr w:type="spellEnd"/>
      <w:r>
        <w:rPr>
          <w:rFonts w:ascii="var(--colab-code-font-family)" w:hAnsi="var(--colab-code-font-family)"/>
        </w:rPr>
        <w:t xml:space="preserve"> is significantly different from normal.</w:t>
      </w:r>
    </w:p>
    <w:p w14:paraId="291DEE2B" w14:textId="77777777" w:rsidR="00170490" w:rsidRDefault="00170490" w:rsidP="00170490">
      <w:pPr>
        <w:pStyle w:val="HTMLPreformatted"/>
        <w:rPr>
          <w:rFonts w:ascii="var(--colab-code-font-family)" w:hAnsi="var(--colab-code-font-family)"/>
        </w:rPr>
      </w:pPr>
      <w:r>
        <w:rPr>
          <w:rFonts w:ascii="var(--colab-code-font-family)" w:hAnsi="var(--colab-code-font-family)"/>
        </w:rPr>
        <w:t>---------------------------------------------------------------------</w:t>
      </w:r>
    </w:p>
    <w:p w14:paraId="7C46AF79" w14:textId="77777777" w:rsidR="00170490" w:rsidRPr="00170490" w:rsidRDefault="00170490" w:rsidP="00170490">
      <w:pPr>
        <w:pStyle w:val="HTMLPreformatted"/>
        <w:rPr>
          <w:rFonts w:ascii="var(--colab-code-font-family)" w:hAnsi="var(--colab-code-font-family)"/>
          <w:b/>
          <w:bCs/>
        </w:rPr>
      </w:pPr>
      <w:r w:rsidRPr="00170490">
        <w:rPr>
          <w:rFonts w:ascii="var(--colab-code-font-family)" w:hAnsi="var(--colab-code-font-family)"/>
          <w:b/>
          <w:bCs/>
        </w:rPr>
        <w:t xml:space="preserve">/usr/local/lib/python3.10/dist-packages/scipy/stats/_morestats.py:1882: </w:t>
      </w:r>
      <w:proofErr w:type="spellStart"/>
      <w:r w:rsidRPr="00170490">
        <w:rPr>
          <w:rFonts w:ascii="var(--colab-code-font-family)" w:hAnsi="var(--colab-code-font-family)"/>
          <w:b/>
          <w:bCs/>
        </w:rPr>
        <w:t>UserWarning</w:t>
      </w:r>
      <w:proofErr w:type="spellEnd"/>
      <w:r w:rsidRPr="00170490">
        <w:rPr>
          <w:rFonts w:ascii="var(--colab-code-font-family)" w:hAnsi="var(--colab-code-font-family)"/>
          <w:b/>
          <w:bCs/>
        </w:rPr>
        <w:t>: p-value may not be accurate for N &gt; 5000.</w:t>
      </w:r>
    </w:p>
    <w:p w14:paraId="3EC6BC94" w14:textId="77777777" w:rsidR="00170490" w:rsidRPr="00170490" w:rsidRDefault="00170490" w:rsidP="00170490">
      <w:pPr>
        <w:pStyle w:val="HTMLPreformatted"/>
        <w:rPr>
          <w:rFonts w:ascii="var(--colab-code-font-family)" w:hAnsi="var(--colab-code-font-family)"/>
          <w:b/>
          <w:bCs/>
        </w:rPr>
      </w:pPr>
      <w:r w:rsidRPr="00170490">
        <w:rPr>
          <w:rFonts w:ascii="var(--colab-code-font-family)" w:hAnsi="var(--colab-code-font-family)"/>
          <w:b/>
          <w:bCs/>
        </w:rPr>
        <w:t xml:space="preserve">  </w:t>
      </w:r>
      <w:proofErr w:type="spellStart"/>
      <w:proofErr w:type="gramStart"/>
      <w:r w:rsidRPr="00170490">
        <w:rPr>
          <w:rFonts w:ascii="var(--colab-code-font-family)" w:hAnsi="var(--colab-code-font-family)"/>
          <w:b/>
          <w:bCs/>
        </w:rPr>
        <w:t>warnings.warn</w:t>
      </w:r>
      <w:proofErr w:type="spellEnd"/>
      <w:proofErr w:type="gramEnd"/>
      <w:r w:rsidRPr="00170490">
        <w:rPr>
          <w:rFonts w:ascii="var(--colab-code-font-family)" w:hAnsi="var(--colab-code-font-family)"/>
          <w:b/>
          <w:bCs/>
        </w:rPr>
        <w:t>("p-value may not be accurate for N &gt; 5000.")</w:t>
      </w:r>
    </w:p>
    <w:p w14:paraId="162FB6C2" w14:textId="77777777" w:rsidR="003521B7" w:rsidRDefault="003521B7" w:rsidP="00170490">
      <w:pPr>
        <w:rPr>
          <w:noProof/>
          <w14:ligatures w14:val="standardContextual"/>
        </w:rPr>
      </w:pPr>
    </w:p>
    <w:p w14:paraId="2C63E398" w14:textId="6634E485" w:rsidR="00170490" w:rsidRDefault="00170490" w:rsidP="00BA2EC7">
      <w:pPr>
        <w:jc w:val="both"/>
        <w:rPr>
          <w:b/>
          <w:bCs/>
          <w:sz w:val="32"/>
          <w:szCs w:val="32"/>
        </w:rPr>
      </w:pPr>
      <w:r w:rsidRPr="009B653D">
        <w:t>Upon reviewing the test results, we observed that none of the variables conform to a normal distribution. This discrepancy may be due to a failure to meet one of the test’s conditions. Specifically, the sample size exceeds 5</w:t>
      </w:r>
      <w:r>
        <w:t>00</w:t>
      </w:r>
      <w:r w:rsidRPr="009B653D">
        <w:t>0, which violates a</w:t>
      </w:r>
      <w:r>
        <w:t xml:space="preserve"> condition</w:t>
      </w:r>
      <w:r w:rsidRPr="009B653D">
        <w:t xml:space="preserve"> for this test.”</w:t>
      </w:r>
    </w:p>
    <w:p w14:paraId="640FEB28" w14:textId="77777777" w:rsidR="00170490" w:rsidRPr="001F58C7" w:rsidRDefault="00170490" w:rsidP="00BA2EC7">
      <w:pPr>
        <w:pStyle w:val="Heading2"/>
        <w:jc w:val="both"/>
      </w:pPr>
      <w:bookmarkStart w:id="34" w:name="_Toc161524807"/>
      <w:bookmarkStart w:id="35" w:name="_Toc161601851"/>
      <w:r w:rsidRPr="001F58C7">
        <w:t>Normalization</w:t>
      </w:r>
      <w:bookmarkEnd w:id="34"/>
      <w:bookmarkEnd w:id="35"/>
      <w:r w:rsidRPr="001F58C7">
        <w:t xml:space="preserve"> </w:t>
      </w:r>
    </w:p>
    <w:p w14:paraId="60448A6A" w14:textId="5848CE70" w:rsidR="00170490" w:rsidRDefault="00170490" w:rsidP="00BA2EC7">
      <w:pPr>
        <w:jc w:val="both"/>
      </w:pPr>
      <w:r>
        <w:t xml:space="preserve">Since the continuous variables do not follow a normal distribution, we used four methods to normalize them as our purpose was to perform parametric tests on these variables. </w:t>
      </w:r>
    </w:p>
    <w:p w14:paraId="407EEA30" w14:textId="77777777" w:rsidR="00170490" w:rsidRDefault="00170490" w:rsidP="00BA2EC7">
      <w:pPr>
        <w:pStyle w:val="Heading3"/>
        <w:jc w:val="both"/>
      </w:pPr>
      <w:bookmarkStart w:id="36" w:name="_Toc161524808"/>
      <w:bookmarkStart w:id="37" w:name="_Toc161601852"/>
      <w:r w:rsidRPr="00341783">
        <w:t>Method 1 – Log Transformation Method</w:t>
      </w:r>
      <w:bookmarkEnd w:id="36"/>
      <w:bookmarkEnd w:id="37"/>
    </w:p>
    <w:p w14:paraId="5475307A" w14:textId="4404198B" w:rsidR="00170490" w:rsidRPr="00170490" w:rsidRDefault="00170490" w:rsidP="00BA2EC7">
      <w:pPr>
        <w:jc w:val="both"/>
      </w:pPr>
      <w:r w:rsidRPr="00341783">
        <w:t>We applied log transformation method to achieve</w:t>
      </w:r>
      <w:r>
        <w:t xml:space="preserve"> </w:t>
      </w:r>
      <w:r w:rsidRPr="00341783">
        <w:t>normal distribution</w:t>
      </w:r>
      <w:r>
        <w:t>s</w:t>
      </w:r>
      <w:r w:rsidRPr="00341783">
        <w:t xml:space="preserve"> in the variables.</w:t>
      </w:r>
    </w:p>
    <w:p w14:paraId="2ED19B60" w14:textId="77777777" w:rsidR="00170490" w:rsidRPr="00170490" w:rsidRDefault="00170490" w:rsidP="00BA2EC7">
      <w:pPr>
        <w:jc w:val="both"/>
        <w:rPr>
          <w:b/>
          <w:bCs/>
        </w:rPr>
      </w:pPr>
      <w:r w:rsidRPr="00170490">
        <w:rPr>
          <w:b/>
          <w:bCs/>
        </w:rPr>
        <w:t xml:space="preserve">Result </w:t>
      </w:r>
    </w:p>
    <w:p w14:paraId="3A4290A9" w14:textId="77777777" w:rsidR="00170490" w:rsidRPr="00E153BF" w:rsidRDefault="00170490" w:rsidP="00BA2EC7">
      <w:pPr>
        <w:jc w:val="both"/>
      </w:pPr>
      <w:r w:rsidRPr="00E153BF">
        <w:t>In the case of M</w:t>
      </w:r>
      <w:r>
        <w:t>ax</w:t>
      </w:r>
      <w:r w:rsidRPr="00E153BF">
        <w:t xml:space="preserve"> Heart Rate, Mean Heart Rate,</w:t>
      </w:r>
      <w:r>
        <w:t xml:space="preserve"> Max Systolic Pressure,</w:t>
      </w:r>
      <w:r w:rsidRPr="00E153BF">
        <w:t xml:space="preserve"> Max Hemoglobin and M</w:t>
      </w:r>
      <w:r>
        <w:t xml:space="preserve">ean </w:t>
      </w:r>
      <w:r w:rsidRPr="00E153BF">
        <w:t xml:space="preserve">Hemoglobin, we were able to achieve distributions that closely resemble a normal distribution. </w:t>
      </w:r>
    </w:p>
    <w:p w14:paraId="26B4749E" w14:textId="77777777" w:rsidR="00170490" w:rsidRDefault="00170490" w:rsidP="00BA2EC7">
      <w:pPr>
        <w:jc w:val="both"/>
      </w:pPr>
      <w:r w:rsidRPr="00E153BF">
        <w:t>For the remaining variables, there was still significant deviation from the normal distribution.</w:t>
      </w:r>
    </w:p>
    <w:p w14:paraId="73EAA757" w14:textId="77777777" w:rsidR="00170490" w:rsidRDefault="00170490" w:rsidP="00170490">
      <w:r w:rsidRPr="00F73138">
        <w:rPr>
          <w:noProof/>
        </w:rPr>
        <w:drawing>
          <wp:inline distT="0" distB="0" distL="0" distR="0" wp14:anchorId="3F0372A2" wp14:editId="1E4C308F">
            <wp:extent cx="5188008" cy="1943100"/>
            <wp:effectExtent l="0" t="0" r="0" b="0"/>
            <wp:docPr id="1257179092" name="Picture 1" descr="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79092" name="Picture 1" descr="A graph and a diagram&#10;&#10;Description automatically generated with medium confidence"/>
                    <pic:cNvPicPr/>
                  </pic:nvPicPr>
                  <pic:blipFill>
                    <a:blip r:embed="rId69">
                      <a:clrChange>
                        <a:clrFrom>
                          <a:srgbClr val="FFFFFF"/>
                        </a:clrFrom>
                        <a:clrTo>
                          <a:srgbClr val="FFFFFF">
                            <a:alpha val="0"/>
                          </a:srgbClr>
                        </a:clrTo>
                      </a:clrChange>
                    </a:blip>
                    <a:stretch>
                      <a:fillRect/>
                    </a:stretch>
                  </pic:blipFill>
                  <pic:spPr>
                    <a:xfrm>
                      <a:off x="0" y="0"/>
                      <a:ext cx="5194596" cy="1945567"/>
                    </a:xfrm>
                    <a:prstGeom prst="rect">
                      <a:avLst/>
                    </a:prstGeom>
                  </pic:spPr>
                </pic:pic>
              </a:graphicData>
            </a:graphic>
          </wp:inline>
        </w:drawing>
      </w:r>
    </w:p>
    <w:p w14:paraId="0C229B8F" w14:textId="77777777" w:rsidR="00170490" w:rsidRDefault="00170490" w:rsidP="00170490">
      <w:r w:rsidRPr="00F73138">
        <w:rPr>
          <w:noProof/>
        </w:rPr>
        <w:drawing>
          <wp:inline distT="0" distB="0" distL="0" distR="0" wp14:anchorId="0B0C3374" wp14:editId="7CCEA69E">
            <wp:extent cx="5257800" cy="1852401"/>
            <wp:effectExtent l="0" t="0" r="0" b="0"/>
            <wp:docPr id="52645288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2881" name="Picture 1" descr="A graph of a function&#10;&#10;Description automatically generated with medium confidence"/>
                    <pic:cNvPicPr/>
                  </pic:nvPicPr>
                  <pic:blipFill>
                    <a:blip r:embed="rId70">
                      <a:clrChange>
                        <a:clrFrom>
                          <a:srgbClr val="FFFFFF"/>
                        </a:clrFrom>
                        <a:clrTo>
                          <a:srgbClr val="FFFFFF">
                            <a:alpha val="0"/>
                          </a:srgbClr>
                        </a:clrTo>
                      </a:clrChange>
                    </a:blip>
                    <a:stretch>
                      <a:fillRect/>
                    </a:stretch>
                  </pic:blipFill>
                  <pic:spPr>
                    <a:xfrm>
                      <a:off x="0" y="0"/>
                      <a:ext cx="5260718" cy="1853429"/>
                    </a:xfrm>
                    <a:prstGeom prst="rect">
                      <a:avLst/>
                    </a:prstGeom>
                  </pic:spPr>
                </pic:pic>
              </a:graphicData>
            </a:graphic>
          </wp:inline>
        </w:drawing>
      </w:r>
    </w:p>
    <w:p w14:paraId="6FD0BB17" w14:textId="15BD2CA8" w:rsidR="00170490" w:rsidRDefault="00170490" w:rsidP="00170490">
      <w:r w:rsidRPr="00F73138">
        <w:rPr>
          <w:noProof/>
        </w:rPr>
        <w:lastRenderedPageBreak/>
        <w:drawing>
          <wp:inline distT="0" distB="0" distL="0" distR="0" wp14:anchorId="2848981C" wp14:editId="7FF6F206">
            <wp:extent cx="5267325" cy="1910868"/>
            <wp:effectExtent l="0" t="0" r="0" b="0"/>
            <wp:docPr id="136758120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1209" name="Picture 1" descr="A graph of a graph of a graph&#10;&#10;Description automatically generated with medium confidence"/>
                    <pic:cNvPicPr/>
                  </pic:nvPicPr>
                  <pic:blipFill>
                    <a:blip r:embed="rId71">
                      <a:clrChange>
                        <a:clrFrom>
                          <a:srgbClr val="FFFFFF"/>
                        </a:clrFrom>
                        <a:clrTo>
                          <a:srgbClr val="FFFFFF">
                            <a:alpha val="0"/>
                          </a:srgbClr>
                        </a:clrTo>
                      </a:clrChange>
                    </a:blip>
                    <a:stretch>
                      <a:fillRect/>
                    </a:stretch>
                  </pic:blipFill>
                  <pic:spPr>
                    <a:xfrm>
                      <a:off x="0" y="0"/>
                      <a:ext cx="5272072" cy="1912590"/>
                    </a:xfrm>
                    <a:prstGeom prst="rect">
                      <a:avLst/>
                    </a:prstGeom>
                  </pic:spPr>
                </pic:pic>
              </a:graphicData>
            </a:graphic>
          </wp:inline>
        </w:drawing>
      </w:r>
    </w:p>
    <w:p w14:paraId="35A651C0" w14:textId="77777777" w:rsidR="00170490" w:rsidRDefault="00170490" w:rsidP="00170490">
      <w:r w:rsidRPr="0063161D">
        <w:rPr>
          <w:noProof/>
        </w:rPr>
        <w:drawing>
          <wp:inline distT="0" distB="0" distL="0" distR="0" wp14:anchorId="13FCB54A" wp14:editId="3D17D410">
            <wp:extent cx="5255443" cy="2124075"/>
            <wp:effectExtent l="0" t="0" r="2540" b="0"/>
            <wp:docPr id="819720921"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0921" name="Picture 1" descr="A graph of a normal distribution&#10;&#10;Description automatically generated with medium confidence"/>
                    <pic:cNvPicPr/>
                  </pic:nvPicPr>
                  <pic:blipFill>
                    <a:blip r:embed="rId72">
                      <a:clrChange>
                        <a:clrFrom>
                          <a:srgbClr val="FFFFFF"/>
                        </a:clrFrom>
                        <a:clrTo>
                          <a:srgbClr val="FFFFFF">
                            <a:alpha val="0"/>
                          </a:srgbClr>
                        </a:clrTo>
                      </a:clrChange>
                    </a:blip>
                    <a:stretch>
                      <a:fillRect/>
                    </a:stretch>
                  </pic:blipFill>
                  <pic:spPr>
                    <a:xfrm>
                      <a:off x="0" y="0"/>
                      <a:ext cx="5261528" cy="2126534"/>
                    </a:xfrm>
                    <a:prstGeom prst="rect">
                      <a:avLst/>
                    </a:prstGeom>
                  </pic:spPr>
                </pic:pic>
              </a:graphicData>
            </a:graphic>
          </wp:inline>
        </w:drawing>
      </w:r>
    </w:p>
    <w:p w14:paraId="7C257238" w14:textId="1566EE1E" w:rsidR="00170490" w:rsidRPr="00E153BF" w:rsidRDefault="00170490" w:rsidP="00170490">
      <w:r w:rsidRPr="0063161D">
        <w:rPr>
          <w:noProof/>
        </w:rPr>
        <w:drawing>
          <wp:inline distT="0" distB="0" distL="0" distR="0" wp14:anchorId="4A4748C4" wp14:editId="187FCEF6">
            <wp:extent cx="5265695" cy="1990725"/>
            <wp:effectExtent l="0" t="0" r="0" b="0"/>
            <wp:docPr id="539492161"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92161" name="Picture 1" descr="A graph of a normal distribution&#10;&#10;Description automatically generated with medium confidence"/>
                    <pic:cNvPicPr/>
                  </pic:nvPicPr>
                  <pic:blipFill>
                    <a:blip r:embed="rId73">
                      <a:clrChange>
                        <a:clrFrom>
                          <a:srgbClr val="FFFFFF"/>
                        </a:clrFrom>
                        <a:clrTo>
                          <a:srgbClr val="FFFFFF">
                            <a:alpha val="0"/>
                          </a:srgbClr>
                        </a:clrTo>
                      </a:clrChange>
                    </a:blip>
                    <a:stretch>
                      <a:fillRect/>
                    </a:stretch>
                  </pic:blipFill>
                  <pic:spPr>
                    <a:xfrm>
                      <a:off x="0" y="0"/>
                      <a:ext cx="5272097" cy="1993145"/>
                    </a:xfrm>
                    <a:prstGeom prst="rect">
                      <a:avLst/>
                    </a:prstGeom>
                  </pic:spPr>
                </pic:pic>
              </a:graphicData>
            </a:graphic>
          </wp:inline>
        </w:drawing>
      </w:r>
    </w:p>
    <w:p w14:paraId="439BC09C" w14:textId="77777777" w:rsidR="00170490" w:rsidRDefault="00170490" w:rsidP="00BA2EC7">
      <w:pPr>
        <w:jc w:val="both"/>
      </w:pPr>
      <w:r w:rsidRPr="00E153BF">
        <w:t>However, the Shapiro-Wilk test conducted after the Log Transformation indicated that all the variables exhibit distributions significantly different from the normal distribution.”</w:t>
      </w:r>
    </w:p>
    <w:p w14:paraId="4938FAA9" w14:textId="77777777" w:rsidR="00170490" w:rsidRPr="00E153BF" w:rsidRDefault="00170490" w:rsidP="00170490"/>
    <w:p w14:paraId="29F50501" w14:textId="77777777" w:rsidR="00170490" w:rsidRDefault="00170490" w:rsidP="00170490">
      <w:pPr>
        <w:pStyle w:val="Heading3"/>
      </w:pPr>
      <w:bookmarkStart w:id="38" w:name="_Toc161524809"/>
      <w:bookmarkStart w:id="39" w:name="_Toc161601853"/>
      <w:r w:rsidRPr="00341783">
        <w:t xml:space="preserve">Method </w:t>
      </w:r>
      <w:r>
        <w:t>2</w:t>
      </w:r>
      <w:r w:rsidRPr="00341783">
        <w:t xml:space="preserve"> – </w:t>
      </w:r>
      <w:r>
        <w:t>L2 Normalization</w:t>
      </w:r>
      <w:bookmarkEnd w:id="38"/>
      <w:bookmarkEnd w:id="39"/>
      <w:r>
        <w:t xml:space="preserve"> </w:t>
      </w:r>
    </w:p>
    <w:p w14:paraId="37CDC883" w14:textId="77777777" w:rsidR="00170490" w:rsidRDefault="00170490" w:rsidP="00BA2EC7">
      <w:pPr>
        <w:jc w:val="both"/>
      </w:pPr>
      <w:r w:rsidRPr="00E153BF">
        <w:t xml:space="preserve">We </w:t>
      </w:r>
      <w:r>
        <w:t xml:space="preserve">used </w:t>
      </w:r>
      <w:r w:rsidRPr="00E153BF">
        <w:t>the Euclidean normalization method to achieve a normal distribution for the data.</w:t>
      </w:r>
      <w:r>
        <w:t xml:space="preserve"> </w:t>
      </w:r>
      <w:r w:rsidRPr="00B731B8">
        <w:t>The L2 norm is a measure of the magnitude (length) of a vector and is defined as the square root of the sum of the squared elements of the vector.</w:t>
      </w:r>
    </w:p>
    <w:p w14:paraId="6C921890" w14:textId="77777777" w:rsidR="00170490" w:rsidRPr="00B731B8" w:rsidRDefault="00170490" w:rsidP="00BA2EC7">
      <w:pPr>
        <w:jc w:val="both"/>
      </w:pPr>
      <w:r w:rsidRPr="00A80487">
        <w:t>Among the variables we examined, M</w:t>
      </w:r>
      <w:r>
        <w:t>ean</w:t>
      </w:r>
      <w:r w:rsidRPr="00A80487">
        <w:t xml:space="preserve"> Heart Rate, M</w:t>
      </w:r>
      <w:r>
        <w:t>in Diastolic</w:t>
      </w:r>
      <w:r w:rsidRPr="00A80487">
        <w:t xml:space="preserve"> Pressure, Max Hemoglobin, and M</w:t>
      </w:r>
      <w:r>
        <w:t>in</w:t>
      </w:r>
      <w:r w:rsidRPr="00A80487">
        <w:t xml:space="preserve"> Hemoglobin exhibited distributions that closely resembled a normal distribution. However, for the remaining variables, there was significant deviation from the normal distribution.</w:t>
      </w:r>
    </w:p>
    <w:p w14:paraId="3BC53763" w14:textId="77777777" w:rsidR="00170490" w:rsidRDefault="00170490" w:rsidP="00170490">
      <w:r w:rsidRPr="00A80487">
        <w:rPr>
          <w:noProof/>
        </w:rPr>
        <w:lastRenderedPageBreak/>
        <w:drawing>
          <wp:inline distT="0" distB="0" distL="0" distR="0" wp14:anchorId="65A4CF91" wp14:editId="429674FD">
            <wp:extent cx="5239094" cy="2009775"/>
            <wp:effectExtent l="0" t="0" r="0" b="0"/>
            <wp:docPr id="1990041773"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1773" name="Picture 1" descr="A graph of a graph and a graph of a graph&#10;&#10;Description automatically generated"/>
                    <pic:cNvPicPr/>
                  </pic:nvPicPr>
                  <pic:blipFill>
                    <a:blip r:embed="rId74">
                      <a:clrChange>
                        <a:clrFrom>
                          <a:srgbClr val="FFFFFF"/>
                        </a:clrFrom>
                        <a:clrTo>
                          <a:srgbClr val="FFFFFF">
                            <a:alpha val="0"/>
                          </a:srgbClr>
                        </a:clrTo>
                      </a:clrChange>
                    </a:blip>
                    <a:stretch>
                      <a:fillRect/>
                    </a:stretch>
                  </pic:blipFill>
                  <pic:spPr>
                    <a:xfrm>
                      <a:off x="0" y="0"/>
                      <a:ext cx="5267041" cy="2020496"/>
                    </a:xfrm>
                    <a:prstGeom prst="rect">
                      <a:avLst/>
                    </a:prstGeom>
                  </pic:spPr>
                </pic:pic>
              </a:graphicData>
            </a:graphic>
          </wp:inline>
        </w:drawing>
      </w:r>
    </w:p>
    <w:p w14:paraId="17EA9A2C" w14:textId="77777777" w:rsidR="00170490" w:rsidRDefault="00170490" w:rsidP="00170490">
      <w:r w:rsidRPr="00A80487">
        <w:rPr>
          <w:noProof/>
        </w:rPr>
        <w:drawing>
          <wp:inline distT="0" distB="0" distL="0" distR="0" wp14:anchorId="06CA8EA5" wp14:editId="751285FC">
            <wp:extent cx="5244647" cy="2000250"/>
            <wp:effectExtent l="0" t="0" r="0" b="0"/>
            <wp:docPr id="31721517"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1517" name="Picture 1" descr="A graph of a graph and a graph of a graph&#10;&#10;Description automatically generated"/>
                    <pic:cNvPicPr/>
                  </pic:nvPicPr>
                  <pic:blipFill>
                    <a:blip r:embed="rId75">
                      <a:clrChange>
                        <a:clrFrom>
                          <a:srgbClr val="FFFFFF"/>
                        </a:clrFrom>
                        <a:clrTo>
                          <a:srgbClr val="FFFFFF">
                            <a:alpha val="0"/>
                          </a:srgbClr>
                        </a:clrTo>
                      </a:clrChange>
                    </a:blip>
                    <a:stretch>
                      <a:fillRect/>
                    </a:stretch>
                  </pic:blipFill>
                  <pic:spPr>
                    <a:xfrm>
                      <a:off x="0" y="0"/>
                      <a:ext cx="5265047" cy="2008030"/>
                    </a:xfrm>
                    <a:prstGeom prst="rect">
                      <a:avLst/>
                    </a:prstGeom>
                  </pic:spPr>
                </pic:pic>
              </a:graphicData>
            </a:graphic>
          </wp:inline>
        </w:drawing>
      </w:r>
    </w:p>
    <w:p w14:paraId="1E294F38" w14:textId="77777777" w:rsidR="00170490" w:rsidRDefault="00170490" w:rsidP="00170490">
      <w:r w:rsidRPr="00A80487">
        <w:rPr>
          <w:noProof/>
        </w:rPr>
        <w:drawing>
          <wp:inline distT="0" distB="0" distL="0" distR="0" wp14:anchorId="563083A6" wp14:editId="436B6B2B">
            <wp:extent cx="5314783" cy="2009775"/>
            <wp:effectExtent l="0" t="0" r="635" b="0"/>
            <wp:docPr id="1303617032"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17032" name="Picture 1" descr="A graph of a normal distribution&#10;&#10;Description automatically generated with medium confidence"/>
                    <pic:cNvPicPr/>
                  </pic:nvPicPr>
                  <pic:blipFill>
                    <a:blip r:embed="rId76">
                      <a:clrChange>
                        <a:clrFrom>
                          <a:srgbClr val="FFFFFF"/>
                        </a:clrFrom>
                        <a:clrTo>
                          <a:srgbClr val="FFFFFF">
                            <a:alpha val="0"/>
                          </a:srgbClr>
                        </a:clrTo>
                      </a:clrChange>
                    </a:blip>
                    <a:stretch>
                      <a:fillRect/>
                    </a:stretch>
                  </pic:blipFill>
                  <pic:spPr>
                    <a:xfrm>
                      <a:off x="0" y="0"/>
                      <a:ext cx="5336102" cy="2017837"/>
                    </a:xfrm>
                    <a:prstGeom prst="rect">
                      <a:avLst/>
                    </a:prstGeom>
                  </pic:spPr>
                </pic:pic>
              </a:graphicData>
            </a:graphic>
          </wp:inline>
        </w:drawing>
      </w:r>
    </w:p>
    <w:p w14:paraId="36CFF49C" w14:textId="29FAAC65" w:rsidR="00170490" w:rsidRPr="00170490" w:rsidRDefault="00170490" w:rsidP="00170490">
      <w:r w:rsidRPr="00A80487">
        <w:rPr>
          <w:noProof/>
        </w:rPr>
        <w:drawing>
          <wp:inline distT="0" distB="0" distL="0" distR="0" wp14:anchorId="4B59084D" wp14:editId="6B3A7202">
            <wp:extent cx="5267665" cy="2000250"/>
            <wp:effectExtent l="0" t="0" r="9525" b="0"/>
            <wp:docPr id="354699798"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99798" name="Picture 1" descr="A graph of a number of data&#10;&#10;Description automatically generated with medium confidence"/>
                    <pic:cNvPicPr/>
                  </pic:nvPicPr>
                  <pic:blipFill>
                    <a:blip r:embed="rId77">
                      <a:clrChange>
                        <a:clrFrom>
                          <a:srgbClr val="FFFFFF"/>
                        </a:clrFrom>
                        <a:clrTo>
                          <a:srgbClr val="FFFFFF">
                            <a:alpha val="0"/>
                          </a:srgbClr>
                        </a:clrTo>
                      </a:clrChange>
                    </a:blip>
                    <a:stretch>
                      <a:fillRect/>
                    </a:stretch>
                  </pic:blipFill>
                  <pic:spPr>
                    <a:xfrm>
                      <a:off x="0" y="0"/>
                      <a:ext cx="5278092" cy="2004209"/>
                    </a:xfrm>
                    <a:prstGeom prst="rect">
                      <a:avLst/>
                    </a:prstGeom>
                  </pic:spPr>
                </pic:pic>
              </a:graphicData>
            </a:graphic>
          </wp:inline>
        </w:drawing>
      </w:r>
    </w:p>
    <w:p w14:paraId="62E7DEF5" w14:textId="77777777" w:rsidR="00170490" w:rsidRDefault="00170490" w:rsidP="00170490">
      <w:pPr>
        <w:pStyle w:val="Heading3"/>
      </w:pPr>
      <w:bookmarkStart w:id="40" w:name="_Toc161524810"/>
      <w:bookmarkStart w:id="41" w:name="_Toc161601854"/>
      <w:r w:rsidRPr="00341783">
        <w:lastRenderedPageBreak/>
        <w:t xml:space="preserve">Method </w:t>
      </w:r>
      <w:r>
        <w:t>3</w:t>
      </w:r>
      <w:r w:rsidRPr="00341783">
        <w:t xml:space="preserve"> – </w:t>
      </w:r>
      <w:proofErr w:type="spellStart"/>
      <w:r>
        <w:t>BoxCox</w:t>
      </w:r>
      <w:proofErr w:type="spellEnd"/>
      <w:r>
        <w:t xml:space="preserve"> Method</w:t>
      </w:r>
      <w:bookmarkEnd w:id="40"/>
      <w:bookmarkEnd w:id="41"/>
    </w:p>
    <w:p w14:paraId="7461587C" w14:textId="77777777" w:rsidR="00170490" w:rsidRPr="00AF00F4" w:rsidRDefault="00170490" w:rsidP="00170490">
      <w:pPr>
        <w:jc w:val="both"/>
      </w:pPr>
      <w:r w:rsidRPr="00AF00F4">
        <w:t xml:space="preserve">To achieve normal distributions for the variables, we utilized the </w:t>
      </w:r>
      <w:proofErr w:type="spellStart"/>
      <w:r>
        <w:t>BoxCox</w:t>
      </w:r>
      <w:proofErr w:type="spellEnd"/>
      <w:r>
        <w:t xml:space="preserve"> </w:t>
      </w:r>
      <w:r w:rsidRPr="00AF00F4">
        <w:t xml:space="preserve">transformation method. </w:t>
      </w:r>
      <w:r>
        <w:t xml:space="preserve">To </w:t>
      </w:r>
      <w:r w:rsidRPr="00AF00F4">
        <w:t>align the data with a more Gaussian-like distribution, improving the suitability for statistical analyses</w:t>
      </w:r>
    </w:p>
    <w:p w14:paraId="558C7413" w14:textId="77777777" w:rsidR="00170490" w:rsidRPr="005B02C8" w:rsidRDefault="00170490" w:rsidP="00170490">
      <w:pPr>
        <w:jc w:val="both"/>
      </w:pPr>
      <w:r w:rsidRPr="005B02C8">
        <w:t>In our analysis, we observed that M</w:t>
      </w:r>
      <w:r>
        <w:t>ean</w:t>
      </w:r>
      <w:r w:rsidRPr="005B02C8">
        <w:t xml:space="preserve"> Heart Rate, </w:t>
      </w:r>
      <w:r>
        <w:t>Min Dias</w:t>
      </w:r>
      <w:r w:rsidRPr="005B02C8">
        <w:t>tolic Pressure, Max Hemoglobin, and M</w:t>
      </w:r>
      <w:r>
        <w:t xml:space="preserve">in </w:t>
      </w:r>
      <w:r w:rsidRPr="005B02C8">
        <w:t>Hemoglobin displayed distributions that closely resembled a normal distribution. However, for the remaining variables, there was significant deviation from the normal distribution.</w:t>
      </w:r>
    </w:p>
    <w:p w14:paraId="084DCD74" w14:textId="77777777" w:rsidR="00170490" w:rsidRDefault="00170490" w:rsidP="00170490">
      <w:pPr>
        <w:rPr>
          <w:b/>
          <w:bCs/>
          <w:sz w:val="28"/>
          <w:szCs w:val="28"/>
        </w:rPr>
      </w:pPr>
      <w:r w:rsidRPr="005B02C8">
        <w:rPr>
          <w:b/>
          <w:bCs/>
          <w:noProof/>
          <w:sz w:val="28"/>
          <w:szCs w:val="28"/>
        </w:rPr>
        <w:drawing>
          <wp:inline distT="0" distB="0" distL="0" distR="0" wp14:anchorId="70521C29" wp14:editId="16FFE35B">
            <wp:extent cx="5186723" cy="1885950"/>
            <wp:effectExtent l="0" t="0" r="0" b="0"/>
            <wp:docPr id="302058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5859" name="Picture 1" descr="A graph of a graph&#10;&#10;Description automatically generated with medium confidence"/>
                    <pic:cNvPicPr/>
                  </pic:nvPicPr>
                  <pic:blipFill>
                    <a:blip r:embed="rId78">
                      <a:clrChange>
                        <a:clrFrom>
                          <a:srgbClr val="FFFFFF"/>
                        </a:clrFrom>
                        <a:clrTo>
                          <a:srgbClr val="FFFFFF">
                            <a:alpha val="0"/>
                          </a:srgbClr>
                        </a:clrTo>
                      </a:clrChange>
                    </a:blip>
                    <a:stretch>
                      <a:fillRect/>
                    </a:stretch>
                  </pic:blipFill>
                  <pic:spPr>
                    <a:xfrm>
                      <a:off x="0" y="0"/>
                      <a:ext cx="5191601" cy="1887724"/>
                    </a:xfrm>
                    <a:prstGeom prst="rect">
                      <a:avLst/>
                    </a:prstGeom>
                  </pic:spPr>
                </pic:pic>
              </a:graphicData>
            </a:graphic>
          </wp:inline>
        </w:drawing>
      </w:r>
    </w:p>
    <w:p w14:paraId="2BCF98BC" w14:textId="77777777" w:rsidR="00170490" w:rsidRDefault="00170490" w:rsidP="00170490">
      <w:pPr>
        <w:rPr>
          <w:b/>
          <w:bCs/>
          <w:sz w:val="28"/>
          <w:szCs w:val="28"/>
        </w:rPr>
      </w:pPr>
      <w:r w:rsidRPr="005B02C8">
        <w:rPr>
          <w:b/>
          <w:bCs/>
          <w:noProof/>
          <w:sz w:val="28"/>
          <w:szCs w:val="28"/>
        </w:rPr>
        <w:drawing>
          <wp:inline distT="0" distB="0" distL="0" distR="0" wp14:anchorId="77E6E905" wp14:editId="13DCE950">
            <wp:extent cx="5284418" cy="1857375"/>
            <wp:effectExtent l="0" t="0" r="0" b="0"/>
            <wp:docPr id="214705042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0429" name="Picture 1" descr="A graph of a graph&#10;&#10;Description automatically generated with medium confidence"/>
                    <pic:cNvPicPr/>
                  </pic:nvPicPr>
                  <pic:blipFill>
                    <a:blip r:embed="rId79">
                      <a:clrChange>
                        <a:clrFrom>
                          <a:srgbClr val="FFFFFF"/>
                        </a:clrFrom>
                        <a:clrTo>
                          <a:srgbClr val="FFFFFF">
                            <a:alpha val="0"/>
                          </a:srgbClr>
                        </a:clrTo>
                      </a:clrChange>
                    </a:blip>
                    <a:stretch>
                      <a:fillRect/>
                    </a:stretch>
                  </pic:blipFill>
                  <pic:spPr>
                    <a:xfrm>
                      <a:off x="0" y="0"/>
                      <a:ext cx="5291710" cy="1859938"/>
                    </a:xfrm>
                    <a:prstGeom prst="rect">
                      <a:avLst/>
                    </a:prstGeom>
                  </pic:spPr>
                </pic:pic>
              </a:graphicData>
            </a:graphic>
          </wp:inline>
        </w:drawing>
      </w:r>
    </w:p>
    <w:p w14:paraId="5623239C" w14:textId="77777777" w:rsidR="00170490" w:rsidRDefault="00170490" w:rsidP="00170490">
      <w:pPr>
        <w:rPr>
          <w:b/>
          <w:bCs/>
          <w:sz w:val="28"/>
          <w:szCs w:val="28"/>
        </w:rPr>
      </w:pPr>
      <w:r w:rsidRPr="00DF449C">
        <w:rPr>
          <w:b/>
          <w:bCs/>
          <w:noProof/>
          <w:sz w:val="28"/>
          <w:szCs w:val="28"/>
        </w:rPr>
        <w:drawing>
          <wp:inline distT="0" distB="0" distL="0" distR="0" wp14:anchorId="6F261F41" wp14:editId="2367EE35">
            <wp:extent cx="5264193" cy="1952625"/>
            <wp:effectExtent l="0" t="0" r="0" b="0"/>
            <wp:docPr id="259020058"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20058" name="Picture 1" descr="A graph of a normal distribution&#10;&#10;Description automatically generated with medium confidence"/>
                    <pic:cNvPicPr/>
                  </pic:nvPicPr>
                  <pic:blipFill>
                    <a:blip r:embed="rId80">
                      <a:clrChange>
                        <a:clrFrom>
                          <a:srgbClr val="FFFFFF"/>
                        </a:clrFrom>
                        <a:clrTo>
                          <a:srgbClr val="FFFFFF">
                            <a:alpha val="0"/>
                          </a:srgbClr>
                        </a:clrTo>
                      </a:clrChange>
                    </a:blip>
                    <a:stretch>
                      <a:fillRect/>
                    </a:stretch>
                  </pic:blipFill>
                  <pic:spPr>
                    <a:xfrm>
                      <a:off x="0" y="0"/>
                      <a:ext cx="5279869" cy="1958440"/>
                    </a:xfrm>
                    <a:prstGeom prst="rect">
                      <a:avLst/>
                    </a:prstGeom>
                  </pic:spPr>
                </pic:pic>
              </a:graphicData>
            </a:graphic>
          </wp:inline>
        </w:drawing>
      </w:r>
    </w:p>
    <w:p w14:paraId="0A1EC010" w14:textId="192FC764" w:rsidR="00170490" w:rsidRDefault="00170490" w:rsidP="00170490">
      <w:pPr>
        <w:rPr>
          <w:b/>
          <w:bCs/>
          <w:sz w:val="28"/>
          <w:szCs w:val="28"/>
        </w:rPr>
      </w:pPr>
      <w:r w:rsidRPr="00DF449C">
        <w:rPr>
          <w:b/>
          <w:bCs/>
          <w:noProof/>
          <w:sz w:val="28"/>
          <w:szCs w:val="28"/>
        </w:rPr>
        <w:lastRenderedPageBreak/>
        <w:drawing>
          <wp:inline distT="0" distB="0" distL="0" distR="0" wp14:anchorId="594ED1B6" wp14:editId="08292DDE">
            <wp:extent cx="5207000" cy="1952625"/>
            <wp:effectExtent l="0" t="0" r="0" b="9525"/>
            <wp:docPr id="1902815658"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5658" name="Picture 1" descr="A graph of a graph of a graph&#10;&#10;Description automatically generated with medium confidence"/>
                    <pic:cNvPicPr/>
                  </pic:nvPicPr>
                  <pic:blipFill>
                    <a:blip r:embed="rId81">
                      <a:clrChange>
                        <a:clrFrom>
                          <a:srgbClr val="FFFFFF"/>
                        </a:clrFrom>
                        <a:clrTo>
                          <a:srgbClr val="FFFFFF">
                            <a:alpha val="0"/>
                          </a:srgbClr>
                        </a:clrTo>
                      </a:clrChange>
                    </a:blip>
                    <a:stretch>
                      <a:fillRect/>
                    </a:stretch>
                  </pic:blipFill>
                  <pic:spPr>
                    <a:xfrm>
                      <a:off x="0" y="0"/>
                      <a:ext cx="5209016" cy="1953381"/>
                    </a:xfrm>
                    <a:prstGeom prst="rect">
                      <a:avLst/>
                    </a:prstGeom>
                  </pic:spPr>
                </pic:pic>
              </a:graphicData>
            </a:graphic>
          </wp:inline>
        </w:drawing>
      </w:r>
    </w:p>
    <w:p w14:paraId="58BAE281" w14:textId="77777777" w:rsidR="00170490" w:rsidRDefault="00170490" w:rsidP="00170490">
      <w:pPr>
        <w:pStyle w:val="Heading3"/>
      </w:pPr>
      <w:bookmarkStart w:id="42" w:name="_Toc161524811"/>
      <w:bookmarkStart w:id="43" w:name="_Toc161601855"/>
      <w:r w:rsidRPr="00341783">
        <w:t xml:space="preserve">Method </w:t>
      </w:r>
      <w:r>
        <w:t>4</w:t>
      </w:r>
      <w:r w:rsidRPr="00341783">
        <w:t xml:space="preserve"> – </w:t>
      </w:r>
      <w:r>
        <w:t>Min-Max Method</w:t>
      </w:r>
      <w:bookmarkEnd w:id="42"/>
      <w:bookmarkEnd w:id="43"/>
      <w:r>
        <w:t xml:space="preserve"> </w:t>
      </w:r>
    </w:p>
    <w:p w14:paraId="14904DA7" w14:textId="77777777" w:rsidR="00170490" w:rsidRDefault="00170490" w:rsidP="00BA2EC7">
      <w:pPr>
        <w:jc w:val="both"/>
      </w:pPr>
      <w:r w:rsidRPr="00341783">
        <w:t xml:space="preserve">We applied </w:t>
      </w:r>
      <w:r>
        <w:t>the Min-Max</w:t>
      </w:r>
      <w:r w:rsidRPr="00341783">
        <w:t xml:space="preserve"> method to achieve</w:t>
      </w:r>
      <w:r>
        <w:t xml:space="preserve"> </w:t>
      </w:r>
      <w:r w:rsidRPr="00341783">
        <w:t>normal distribution</w:t>
      </w:r>
      <w:r>
        <w:t>s</w:t>
      </w:r>
      <w:r w:rsidRPr="00341783">
        <w:t xml:space="preserve"> in the variables.</w:t>
      </w:r>
    </w:p>
    <w:p w14:paraId="313DD2FD" w14:textId="1BBB3503" w:rsidR="00170490" w:rsidRPr="00341783" w:rsidRDefault="00170490" w:rsidP="00BA2EC7">
      <w:pPr>
        <w:jc w:val="both"/>
      </w:pPr>
      <w:r w:rsidRPr="00A80487">
        <w:t>Among the variables we examined, M</w:t>
      </w:r>
      <w:r>
        <w:t>ean</w:t>
      </w:r>
      <w:r w:rsidRPr="00A80487">
        <w:t xml:space="preserve"> Heart Rate, M</w:t>
      </w:r>
      <w:r>
        <w:t>in Diastolic</w:t>
      </w:r>
      <w:r w:rsidRPr="00A80487">
        <w:t xml:space="preserve"> Pressure, Max Hemoglobin, and M</w:t>
      </w:r>
      <w:r>
        <w:t>in</w:t>
      </w:r>
      <w:r w:rsidRPr="00A80487">
        <w:t xml:space="preserve"> Hemoglobin exhibited distributions that closely resembled a normal distribution. However, for the remaining variables, there was significant deviation from the normal distribution.</w:t>
      </w:r>
    </w:p>
    <w:p w14:paraId="2BD3F493" w14:textId="77777777" w:rsidR="00170490" w:rsidRDefault="00170490" w:rsidP="00170490">
      <w:pPr>
        <w:rPr>
          <w:sz w:val="28"/>
          <w:szCs w:val="28"/>
        </w:rPr>
      </w:pPr>
      <w:r w:rsidRPr="006D27F1">
        <w:rPr>
          <w:noProof/>
          <w:sz w:val="28"/>
          <w:szCs w:val="28"/>
        </w:rPr>
        <w:drawing>
          <wp:inline distT="0" distB="0" distL="0" distR="0" wp14:anchorId="2DEC6964" wp14:editId="45369F02">
            <wp:extent cx="5295917" cy="1952625"/>
            <wp:effectExtent l="0" t="0" r="0" b="0"/>
            <wp:docPr id="175481478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14783" name="Picture 1" descr="A graph of a graph of a graph&#10;&#10;Description automatically generated with medium confidence"/>
                    <pic:cNvPicPr/>
                  </pic:nvPicPr>
                  <pic:blipFill>
                    <a:blip r:embed="rId82">
                      <a:clrChange>
                        <a:clrFrom>
                          <a:srgbClr val="FFFFFF"/>
                        </a:clrFrom>
                        <a:clrTo>
                          <a:srgbClr val="FFFFFF">
                            <a:alpha val="0"/>
                          </a:srgbClr>
                        </a:clrTo>
                      </a:clrChange>
                    </a:blip>
                    <a:stretch>
                      <a:fillRect/>
                    </a:stretch>
                  </pic:blipFill>
                  <pic:spPr>
                    <a:xfrm>
                      <a:off x="0" y="0"/>
                      <a:ext cx="5304385" cy="1955747"/>
                    </a:xfrm>
                    <a:prstGeom prst="rect">
                      <a:avLst/>
                    </a:prstGeom>
                  </pic:spPr>
                </pic:pic>
              </a:graphicData>
            </a:graphic>
          </wp:inline>
        </w:drawing>
      </w:r>
    </w:p>
    <w:p w14:paraId="7D5A7BDF" w14:textId="68A09941" w:rsidR="00170490" w:rsidRDefault="00170490" w:rsidP="00170490">
      <w:pPr>
        <w:rPr>
          <w:sz w:val="28"/>
          <w:szCs w:val="28"/>
        </w:rPr>
      </w:pPr>
      <w:r>
        <w:rPr>
          <w:noProof/>
          <w:sz w:val="28"/>
          <w:szCs w:val="28"/>
        </w:rPr>
        <w:t xml:space="preserve"> </w:t>
      </w:r>
      <w:r w:rsidRPr="00FC083E">
        <w:rPr>
          <w:noProof/>
          <w:sz w:val="28"/>
          <w:szCs w:val="28"/>
        </w:rPr>
        <w:drawing>
          <wp:inline distT="0" distB="0" distL="0" distR="0" wp14:anchorId="0131FF2C" wp14:editId="4DF6B96F">
            <wp:extent cx="5200650" cy="1926167"/>
            <wp:effectExtent l="0" t="0" r="0" b="0"/>
            <wp:docPr id="690885015" name="Picture 1" descr="A graph of pressure an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85015" name="Picture 1" descr="A graph of pressure and pressure&#10;&#10;Description automatically generated"/>
                    <pic:cNvPicPr/>
                  </pic:nvPicPr>
                  <pic:blipFill>
                    <a:blip r:embed="rId83">
                      <a:clrChange>
                        <a:clrFrom>
                          <a:srgbClr val="FFFFFF"/>
                        </a:clrFrom>
                        <a:clrTo>
                          <a:srgbClr val="FFFFFF">
                            <a:alpha val="0"/>
                          </a:srgbClr>
                        </a:clrTo>
                      </a:clrChange>
                    </a:blip>
                    <a:stretch>
                      <a:fillRect/>
                    </a:stretch>
                  </pic:blipFill>
                  <pic:spPr>
                    <a:xfrm>
                      <a:off x="0" y="0"/>
                      <a:ext cx="5209404" cy="1929409"/>
                    </a:xfrm>
                    <a:prstGeom prst="rect">
                      <a:avLst/>
                    </a:prstGeom>
                  </pic:spPr>
                </pic:pic>
              </a:graphicData>
            </a:graphic>
          </wp:inline>
        </w:drawing>
      </w:r>
    </w:p>
    <w:p w14:paraId="134F1D5D" w14:textId="77777777" w:rsidR="00170490" w:rsidRDefault="00170490" w:rsidP="00170490">
      <w:pPr>
        <w:rPr>
          <w:sz w:val="28"/>
          <w:szCs w:val="28"/>
        </w:rPr>
      </w:pPr>
      <w:r w:rsidRPr="00FC083E">
        <w:rPr>
          <w:noProof/>
          <w:sz w:val="28"/>
          <w:szCs w:val="28"/>
        </w:rPr>
        <w:lastRenderedPageBreak/>
        <w:drawing>
          <wp:inline distT="0" distB="0" distL="0" distR="0" wp14:anchorId="6A4B0514" wp14:editId="1653FF2B">
            <wp:extent cx="5232398" cy="1962150"/>
            <wp:effectExtent l="0" t="0" r="6985" b="0"/>
            <wp:docPr id="35884978"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4978" name="Picture 1" descr="A graph of a normal distribution&#10;&#10;Description automatically generated with medium confidence"/>
                    <pic:cNvPicPr/>
                  </pic:nvPicPr>
                  <pic:blipFill>
                    <a:blip r:embed="rId84">
                      <a:clrChange>
                        <a:clrFrom>
                          <a:srgbClr val="FFFFFF"/>
                        </a:clrFrom>
                        <a:clrTo>
                          <a:srgbClr val="FFFFFF">
                            <a:alpha val="0"/>
                          </a:srgbClr>
                        </a:clrTo>
                      </a:clrChange>
                    </a:blip>
                    <a:stretch>
                      <a:fillRect/>
                    </a:stretch>
                  </pic:blipFill>
                  <pic:spPr>
                    <a:xfrm>
                      <a:off x="0" y="0"/>
                      <a:ext cx="5241876" cy="1965704"/>
                    </a:xfrm>
                    <a:prstGeom prst="rect">
                      <a:avLst/>
                    </a:prstGeom>
                  </pic:spPr>
                </pic:pic>
              </a:graphicData>
            </a:graphic>
          </wp:inline>
        </w:drawing>
      </w:r>
    </w:p>
    <w:p w14:paraId="5D263C4B" w14:textId="77777777" w:rsidR="00170490" w:rsidRDefault="00170490" w:rsidP="00170490">
      <w:pPr>
        <w:rPr>
          <w:sz w:val="28"/>
          <w:szCs w:val="28"/>
        </w:rPr>
      </w:pPr>
      <w:r w:rsidRPr="00FC083E">
        <w:rPr>
          <w:noProof/>
          <w:sz w:val="28"/>
          <w:szCs w:val="28"/>
        </w:rPr>
        <w:drawing>
          <wp:inline distT="0" distB="0" distL="0" distR="0" wp14:anchorId="6129EB3B" wp14:editId="30B3EC72">
            <wp:extent cx="5151346" cy="1876425"/>
            <wp:effectExtent l="0" t="0" r="0" b="0"/>
            <wp:docPr id="1636416374"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16374" name="Picture 1" descr="A graph of a function&#10;&#10;Description automatically generated with medium confidence"/>
                    <pic:cNvPicPr/>
                  </pic:nvPicPr>
                  <pic:blipFill>
                    <a:blip r:embed="rId85">
                      <a:clrChange>
                        <a:clrFrom>
                          <a:srgbClr val="FFFFFF"/>
                        </a:clrFrom>
                        <a:clrTo>
                          <a:srgbClr val="FFFFFF">
                            <a:alpha val="0"/>
                          </a:srgbClr>
                        </a:clrTo>
                      </a:clrChange>
                    </a:blip>
                    <a:stretch>
                      <a:fillRect/>
                    </a:stretch>
                  </pic:blipFill>
                  <pic:spPr>
                    <a:xfrm>
                      <a:off x="0" y="0"/>
                      <a:ext cx="5159614" cy="1879437"/>
                    </a:xfrm>
                    <a:prstGeom prst="rect">
                      <a:avLst/>
                    </a:prstGeom>
                  </pic:spPr>
                </pic:pic>
              </a:graphicData>
            </a:graphic>
          </wp:inline>
        </w:drawing>
      </w:r>
    </w:p>
    <w:p w14:paraId="1EE3FC57" w14:textId="77777777" w:rsidR="00170490" w:rsidRDefault="00170490" w:rsidP="00170490">
      <w:pPr>
        <w:rPr>
          <w:sz w:val="28"/>
          <w:szCs w:val="28"/>
        </w:rPr>
      </w:pPr>
    </w:p>
    <w:p w14:paraId="2B544915" w14:textId="77777777" w:rsidR="00170490" w:rsidRDefault="00170490" w:rsidP="00170490">
      <w:pPr>
        <w:rPr>
          <w:b/>
          <w:bCs/>
          <w:sz w:val="28"/>
          <w:szCs w:val="28"/>
        </w:rPr>
      </w:pPr>
    </w:p>
    <w:p w14:paraId="7CFA8D96" w14:textId="52A0A5D2" w:rsidR="00536246" w:rsidRDefault="006C5581" w:rsidP="006C5581">
      <w:pPr>
        <w:pStyle w:val="Heading1"/>
      </w:pPr>
      <w:bookmarkStart w:id="44" w:name="_Toc161524812"/>
      <w:bookmarkStart w:id="45" w:name="_Toc161601856"/>
      <w:r>
        <w:rPr>
          <w:rFonts w:hint="eastAsia"/>
        </w:rPr>
        <w:t>Statistical</w:t>
      </w:r>
      <w:r>
        <w:t xml:space="preserve"> </w:t>
      </w:r>
      <w:r>
        <w:rPr>
          <w:rFonts w:hint="eastAsia"/>
        </w:rPr>
        <w:t>Tests</w:t>
      </w:r>
      <w:bookmarkEnd w:id="44"/>
      <w:bookmarkEnd w:id="45"/>
    </w:p>
    <w:p w14:paraId="5709BCA5" w14:textId="0D871886" w:rsidR="006C5581" w:rsidRDefault="006C5581" w:rsidP="006C5581">
      <w:pPr>
        <w:pStyle w:val="Heading2"/>
      </w:pPr>
      <w:bookmarkStart w:id="46" w:name="_Toc161524813"/>
      <w:bookmarkStart w:id="47" w:name="_Toc161601857"/>
      <w:r w:rsidRPr="006C5581">
        <w:t>Ordinal Variables</w:t>
      </w:r>
      <w:bookmarkEnd w:id="46"/>
      <w:bookmarkEnd w:id="47"/>
    </w:p>
    <w:p w14:paraId="7E59388B" w14:textId="77777777" w:rsidR="00D660BA" w:rsidRDefault="00D660BA" w:rsidP="00D660BA">
      <w:pPr>
        <w:pStyle w:val="Heading3"/>
      </w:pPr>
      <w:bookmarkStart w:id="48" w:name="_Toc161524814"/>
      <w:bookmarkStart w:id="49" w:name="_Toc161601858"/>
      <w:r>
        <w:t>Mann-Whitney U test</w:t>
      </w:r>
      <w:bookmarkEnd w:id="48"/>
      <w:bookmarkEnd w:id="49"/>
    </w:p>
    <w:p w14:paraId="38EFC3B8" w14:textId="14267DD9" w:rsidR="006C5581" w:rsidRDefault="00D21D78" w:rsidP="00BA2EC7">
      <w:pPr>
        <w:spacing w:line="276" w:lineRule="auto"/>
        <w:jc w:val="both"/>
      </w:pPr>
      <w:r w:rsidRPr="00D21D78">
        <w:t xml:space="preserve">We used the Mann-Whitney U </w:t>
      </w:r>
      <w:r w:rsidR="005A38DA">
        <w:t xml:space="preserve">and Spearman Correlation </w:t>
      </w:r>
      <w:r w:rsidRPr="00D21D78">
        <w:t>test</w:t>
      </w:r>
      <w:r w:rsidR="005A38DA">
        <w:t>s</w:t>
      </w:r>
      <w:r w:rsidRPr="00D21D78">
        <w:t xml:space="preserve"> for the ordinal variables. Note that all assumptions listed below are met.</w:t>
      </w:r>
    </w:p>
    <w:p w14:paraId="3AFDEE33" w14:textId="77777777" w:rsidR="005549CD" w:rsidRDefault="005549CD" w:rsidP="00BA2EC7">
      <w:pPr>
        <w:spacing w:line="276" w:lineRule="auto"/>
        <w:jc w:val="both"/>
      </w:pPr>
    </w:p>
    <w:p w14:paraId="13844E96" w14:textId="00C1A739" w:rsidR="006C516F" w:rsidRPr="005549CD" w:rsidRDefault="005A38DA" w:rsidP="00BA2EC7">
      <w:pPr>
        <w:spacing w:line="276" w:lineRule="auto"/>
        <w:jc w:val="both"/>
      </w:pPr>
      <w:r w:rsidRPr="005549CD">
        <w:t xml:space="preserve">Mann-Whitney U </w:t>
      </w:r>
      <w:r w:rsidR="006C516F" w:rsidRPr="005549CD">
        <w:t xml:space="preserve">Assumptions: </w:t>
      </w:r>
    </w:p>
    <w:p w14:paraId="61A5D832" w14:textId="7B9ED65D" w:rsidR="006C516F" w:rsidRPr="005549CD" w:rsidRDefault="006C516F" w:rsidP="00BA2EC7">
      <w:pPr>
        <w:pStyle w:val="ListParagraph"/>
        <w:numPr>
          <w:ilvl w:val="0"/>
          <w:numId w:val="2"/>
        </w:numPr>
        <w:spacing w:line="276" w:lineRule="auto"/>
        <w:jc w:val="both"/>
        <w:rPr>
          <w:rFonts w:ascii="Times New Roman" w:hAnsi="Times New Roman" w:cs="Times New Roman"/>
        </w:rPr>
      </w:pPr>
      <w:r w:rsidRPr="005549CD">
        <w:rPr>
          <w:rFonts w:ascii="Times New Roman" w:hAnsi="Times New Roman" w:cs="Times New Roman"/>
        </w:rPr>
        <w:t xml:space="preserve">Observations in each group are independent of each other. </w:t>
      </w:r>
    </w:p>
    <w:p w14:paraId="3D0F66EE" w14:textId="71058243" w:rsidR="006C516F" w:rsidRPr="005549CD" w:rsidRDefault="006C516F" w:rsidP="00BA2EC7">
      <w:pPr>
        <w:pStyle w:val="ListParagraph"/>
        <w:numPr>
          <w:ilvl w:val="0"/>
          <w:numId w:val="2"/>
        </w:numPr>
        <w:spacing w:line="276" w:lineRule="auto"/>
        <w:jc w:val="both"/>
        <w:rPr>
          <w:rFonts w:ascii="Times New Roman" w:hAnsi="Times New Roman" w:cs="Times New Roman"/>
        </w:rPr>
      </w:pPr>
      <w:r w:rsidRPr="005549CD">
        <w:rPr>
          <w:rFonts w:ascii="Times New Roman" w:hAnsi="Times New Roman" w:cs="Times New Roman"/>
        </w:rPr>
        <w:t xml:space="preserve">Random sampling is assumed. </w:t>
      </w:r>
    </w:p>
    <w:p w14:paraId="15C44788" w14:textId="38CB5F20" w:rsidR="006C516F" w:rsidRPr="005549CD" w:rsidRDefault="00712CED" w:rsidP="00BA2EC7">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rPr>
        <w:t>The variables are</w:t>
      </w:r>
      <w:r w:rsidR="006C516F" w:rsidRPr="005549CD">
        <w:rPr>
          <w:rFonts w:ascii="Times New Roman" w:hAnsi="Times New Roman" w:cs="Times New Roman"/>
        </w:rPr>
        <w:t xml:space="preserve"> ordinal or interval. </w:t>
      </w:r>
    </w:p>
    <w:p w14:paraId="47C09A93" w14:textId="216D5BA7" w:rsidR="000C35A8" w:rsidRPr="005549CD" w:rsidRDefault="006C516F" w:rsidP="00BA2EC7">
      <w:pPr>
        <w:pStyle w:val="ListParagraph"/>
        <w:numPr>
          <w:ilvl w:val="0"/>
          <w:numId w:val="2"/>
        </w:numPr>
        <w:spacing w:line="276" w:lineRule="auto"/>
        <w:jc w:val="both"/>
        <w:rPr>
          <w:rFonts w:ascii="Times New Roman" w:hAnsi="Times New Roman" w:cs="Times New Roman"/>
        </w:rPr>
      </w:pPr>
      <w:r w:rsidRPr="005549CD">
        <w:rPr>
          <w:rFonts w:ascii="Times New Roman" w:hAnsi="Times New Roman" w:cs="Times New Roman"/>
        </w:rPr>
        <w:t xml:space="preserve">Shapes of the distributions in the two groups are similar. </w:t>
      </w:r>
    </w:p>
    <w:p w14:paraId="52AE549B" w14:textId="0CA552BB" w:rsidR="006C516F" w:rsidRPr="00F0239E" w:rsidRDefault="006C516F" w:rsidP="00BA2EC7">
      <w:pPr>
        <w:spacing w:line="276" w:lineRule="auto"/>
        <w:jc w:val="both"/>
        <w:rPr>
          <w:b/>
          <w:bCs/>
          <w:sz w:val="22"/>
          <w:szCs w:val="22"/>
        </w:rPr>
      </w:pPr>
      <w:r w:rsidRPr="00F0239E">
        <w:rPr>
          <w:b/>
          <w:bCs/>
          <w:sz w:val="22"/>
          <w:szCs w:val="22"/>
        </w:rPr>
        <w:t xml:space="preserve">H0 = The distributions of the living group are equal to </w:t>
      </w:r>
      <w:r w:rsidR="00F0239E" w:rsidRPr="00F0239E">
        <w:rPr>
          <w:b/>
          <w:bCs/>
          <w:sz w:val="22"/>
          <w:szCs w:val="22"/>
        </w:rPr>
        <w:t>those</w:t>
      </w:r>
      <w:r w:rsidRPr="00F0239E">
        <w:rPr>
          <w:b/>
          <w:bCs/>
          <w:sz w:val="22"/>
          <w:szCs w:val="22"/>
        </w:rPr>
        <w:t xml:space="preserve"> of the deceased group. </w:t>
      </w:r>
    </w:p>
    <w:p w14:paraId="70B940C6" w14:textId="2207C0EC" w:rsidR="000C35A8" w:rsidRDefault="006C516F" w:rsidP="00BA2EC7">
      <w:pPr>
        <w:spacing w:line="276" w:lineRule="auto"/>
        <w:jc w:val="both"/>
        <w:rPr>
          <w:b/>
          <w:bCs/>
          <w:sz w:val="22"/>
          <w:szCs w:val="22"/>
        </w:rPr>
      </w:pPr>
      <w:r w:rsidRPr="00F0239E">
        <w:rPr>
          <w:b/>
          <w:bCs/>
          <w:sz w:val="22"/>
          <w:szCs w:val="22"/>
        </w:rPr>
        <w:t xml:space="preserve">Ha = There is a difference between the distributions of the two groups. </w:t>
      </w:r>
    </w:p>
    <w:p w14:paraId="2E725B30" w14:textId="77777777" w:rsidR="005549CD" w:rsidRPr="00F0239E" w:rsidRDefault="005549CD" w:rsidP="00BA2EC7">
      <w:pPr>
        <w:spacing w:line="276" w:lineRule="auto"/>
        <w:jc w:val="both"/>
        <w:rPr>
          <w:b/>
          <w:bCs/>
          <w:sz w:val="22"/>
          <w:szCs w:val="22"/>
        </w:rPr>
      </w:pPr>
    </w:p>
    <w:p w14:paraId="40097194" w14:textId="77777777" w:rsidR="006C516F" w:rsidRDefault="006C516F" w:rsidP="00BA2EC7">
      <w:pPr>
        <w:spacing w:line="276" w:lineRule="auto"/>
        <w:jc w:val="both"/>
      </w:pPr>
      <w:r>
        <w:t xml:space="preserve">Since the p-value is &lt;.05 for all 3 variables, we have enough evidence to reject the null hypothesis. Therefore, can conclude that there is a difference between the distributions of the two groups, dead and alive. </w:t>
      </w:r>
    </w:p>
    <w:p w14:paraId="2885C340" w14:textId="77777777" w:rsidR="006B2C1E" w:rsidRDefault="00ED3111" w:rsidP="006B2C1E">
      <w:pPr>
        <w:spacing w:line="276" w:lineRule="auto"/>
      </w:pPr>
      <w:r w:rsidRPr="00ED3111">
        <w:rPr>
          <w:rFonts w:ascii="Aptos" w:hAnsi="Aptos"/>
          <w:noProof/>
          <w:shd w:val="clear" w:color="auto" w:fill="FFFFFF"/>
        </w:rPr>
        <w:lastRenderedPageBreak/>
        <w:drawing>
          <wp:anchor distT="0" distB="0" distL="114300" distR="114300" simplePos="0" relativeHeight="251654159" behindDoc="0" locked="0" layoutInCell="1" allowOverlap="1" wp14:anchorId="5025ECA4" wp14:editId="40FA6F00">
            <wp:simplePos x="0" y="0"/>
            <wp:positionH relativeFrom="column">
              <wp:posOffset>0</wp:posOffset>
            </wp:positionH>
            <wp:positionV relativeFrom="paragraph">
              <wp:posOffset>-1270</wp:posOffset>
            </wp:positionV>
            <wp:extent cx="5123543" cy="914400"/>
            <wp:effectExtent l="0" t="0" r="1270" b="0"/>
            <wp:wrapTopAndBottom/>
            <wp:docPr id="190684145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1459" name="Picture 1" descr="A table with text on it&#10;&#10;Description automatically generated"/>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123543" cy="914400"/>
                    </a:xfrm>
                    <a:prstGeom prst="rect">
                      <a:avLst/>
                    </a:prstGeom>
                  </pic:spPr>
                </pic:pic>
              </a:graphicData>
            </a:graphic>
          </wp:anchor>
        </w:drawing>
      </w:r>
      <w:r w:rsidR="006B2C1E" w:rsidRPr="006B2C1E">
        <w:t xml:space="preserve"> </w:t>
      </w:r>
    </w:p>
    <w:p w14:paraId="4DFFA5FB" w14:textId="6C1944FD" w:rsidR="006B2C1E" w:rsidRDefault="006B2C1E" w:rsidP="006B2027">
      <w:pPr>
        <w:pStyle w:val="Heading3"/>
      </w:pPr>
      <w:bookmarkStart w:id="50" w:name="_Toc161524815"/>
      <w:bookmarkStart w:id="51" w:name="_Toc161601859"/>
      <w:r>
        <w:t>Spearman Correlation</w:t>
      </w:r>
      <w:bookmarkEnd w:id="50"/>
      <w:bookmarkEnd w:id="51"/>
      <w:r>
        <w:t xml:space="preserve"> </w:t>
      </w:r>
    </w:p>
    <w:p w14:paraId="1B542CD0" w14:textId="58280E39" w:rsidR="007F28A1" w:rsidRDefault="00C82729" w:rsidP="007432F5">
      <w:pPr>
        <w:spacing w:line="276" w:lineRule="auto"/>
        <w:jc w:val="both"/>
      </w:pPr>
      <w:r>
        <w:t>We divided the dataset into two</w:t>
      </w:r>
      <w:r w:rsidR="00F276DA">
        <w:t xml:space="preserve"> groups</w:t>
      </w:r>
      <w:r w:rsidR="005B0E2F">
        <w:t xml:space="preserve">, </w:t>
      </w:r>
      <w:proofErr w:type="gramStart"/>
      <w:r w:rsidR="005B0E2F">
        <w:t>survivors</w:t>
      </w:r>
      <w:proofErr w:type="gramEnd"/>
      <w:r w:rsidR="005B0E2F">
        <w:t xml:space="preserve"> and non-survivors, and </w:t>
      </w:r>
      <w:r w:rsidR="005B0E2F" w:rsidRPr="005B0E2F">
        <w:t>calculate</w:t>
      </w:r>
      <w:r w:rsidR="005B0E2F">
        <w:t>d</w:t>
      </w:r>
      <w:r w:rsidR="005B0E2F" w:rsidRPr="005B0E2F">
        <w:t xml:space="preserve"> the Spearman correlation coefficient for each pair of variables within each group</w:t>
      </w:r>
      <w:r w:rsidR="00AD23E0">
        <w:t xml:space="preserve">. </w:t>
      </w:r>
    </w:p>
    <w:p w14:paraId="20B2F927" w14:textId="77777777" w:rsidR="007432F5" w:rsidRDefault="007432F5" w:rsidP="007432F5">
      <w:pPr>
        <w:spacing w:line="276" w:lineRule="auto"/>
        <w:jc w:val="both"/>
      </w:pPr>
    </w:p>
    <w:p w14:paraId="593D833D" w14:textId="6B51CA42" w:rsidR="007F28A1" w:rsidRPr="005549CD" w:rsidRDefault="007F28A1" w:rsidP="007F28A1">
      <w:pPr>
        <w:spacing w:line="276" w:lineRule="auto"/>
        <w:jc w:val="both"/>
      </w:pPr>
      <w:r>
        <w:t>Spearman Correlation</w:t>
      </w:r>
      <w:r w:rsidRPr="005549CD">
        <w:t xml:space="preserve"> Assumption: </w:t>
      </w:r>
    </w:p>
    <w:p w14:paraId="456B7E38" w14:textId="4450ABA3" w:rsidR="007F28A1" w:rsidRPr="005549CD" w:rsidRDefault="00C378FA" w:rsidP="007F28A1">
      <w:pPr>
        <w:pStyle w:val="ListParagraph"/>
        <w:numPr>
          <w:ilvl w:val="0"/>
          <w:numId w:val="15"/>
        </w:numPr>
        <w:spacing w:line="276" w:lineRule="auto"/>
        <w:jc w:val="both"/>
        <w:rPr>
          <w:rFonts w:ascii="Times New Roman" w:hAnsi="Times New Roman" w:cs="Times New Roman"/>
        </w:rPr>
      </w:pPr>
      <w:r>
        <w:rPr>
          <w:rFonts w:ascii="Times New Roman" w:hAnsi="Times New Roman" w:cs="Times New Roman"/>
        </w:rPr>
        <w:t>The variables are</w:t>
      </w:r>
      <w:r w:rsidR="007F28A1" w:rsidRPr="005549CD">
        <w:rPr>
          <w:rFonts w:ascii="Times New Roman" w:hAnsi="Times New Roman" w:cs="Times New Roman"/>
        </w:rPr>
        <w:t xml:space="preserve"> </w:t>
      </w:r>
      <w:r>
        <w:rPr>
          <w:rFonts w:ascii="Times New Roman" w:hAnsi="Times New Roman" w:cs="Times New Roman"/>
        </w:rPr>
        <w:t xml:space="preserve">either </w:t>
      </w:r>
      <w:r w:rsidR="007F28A1" w:rsidRPr="005549CD">
        <w:rPr>
          <w:rFonts w:ascii="Times New Roman" w:hAnsi="Times New Roman" w:cs="Times New Roman"/>
        </w:rPr>
        <w:t>ordinal</w:t>
      </w:r>
      <w:r w:rsidR="00211085">
        <w:rPr>
          <w:rFonts w:ascii="Times New Roman" w:hAnsi="Times New Roman" w:cs="Times New Roman"/>
        </w:rPr>
        <w:t xml:space="preserve"> or </w:t>
      </w:r>
      <w:r w:rsidR="00211085" w:rsidRPr="00211085">
        <w:rPr>
          <w:rFonts w:ascii="Times New Roman" w:hAnsi="Times New Roman" w:cs="Times New Roman"/>
        </w:rPr>
        <w:t>continuous data that follow a monotonic relationship</w:t>
      </w:r>
      <w:r w:rsidR="007F28A1" w:rsidRPr="005549CD">
        <w:rPr>
          <w:rFonts w:ascii="Times New Roman" w:hAnsi="Times New Roman" w:cs="Times New Roman"/>
        </w:rPr>
        <w:t xml:space="preserve">. </w:t>
      </w:r>
    </w:p>
    <w:p w14:paraId="6E9EB2C8" w14:textId="08994653" w:rsidR="007F28A1" w:rsidRDefault="00D7406C" w:rsidP="00BA2EC7">
      <w:pPr>
        <w:spacing w:line="276" w:lineRule="auto"/>
        <w:jc w:val="both"/>
        <w:rPr>
          <w:b/>
          <w:bCs/>
        </w:rPr>
      </w:pPr>
      <w:r w:rsidRPr="00D7406C">
        <w:rPr>
          <w:b/>
          <w:bCs/>
        </w:rPr>
        <w:t>H0: There is no monotonic association between the two variables</w:t>
      </w:r>
      <w:r w:rsidR="00230657">
        <w:rPr>
          <w:b/>
          <w:bCs/>
        </w:rPr>
        <w:t>.</w:t>
      </w:r>
    </w:p>
    <w:p w14:paraId="356B2EFE" w14:textId="2F4F61A0" w:rsidR="00230657" w:rsidRDefault="00230657" w:rsidP="00BA2EC7">
      <w:pPr>
        <w:spacing w:line="276" w:lineRule="auto"/>
        <w:jc w:val="both"/>
        <w:rPr>
          <w:b/>
          <w:bCs/>
        </w:rPr>
      </w:pPr>
      <w:r w:rsidRPr="00D7406C">
        <w:rPr>
          <w:b/>
          <w:bCs/>
        </w:rPr>
        <w:t>H</w:t>
      </w:r>
      <w:r w:rsidR="009C24A8">
        <w:rPr>
          <w:b/>
          <w:bCs/>
        </w:rPr>
        <w:t>a</w:t>
      </w:r>
      <w:r w:rsidRPr="00D7406C">
        <w:rPr>
          <w:b/>
          <w:bCs/>
        </w:rPr>
        <w:t xml:space="preserve">: There is </w:t>
      </w:r>
      <w:r w:rsidR="00A679D9">
        <w:rPr>
          <w:b/>
          <w:bCs/>
        </w:rPr>
        <w:t>a</w:t>
      </w:r>
      <w:r w:rsidRPr="00D7406C">
        <w:rPr>
          <w:b/>
          <w:bCs/>
        </w:rPr>
        <w:t xml:space="preserve"> monotonic association between the two variables</w:t>
      </w:r>
      <w:r>
        <w:rPr>
          <w:b/>
          <w:bCs/>
        </w:rPr>
        <w:t>.</w:t>
      </w:r>
    </w:p>
    <w:p w14:paraId="659D78B2" w14:textId="77777777" w:rsidR="007432F5" w:rsidRDefault="007432F5" w:rsidP="00BA2EC7">
      <w:pPr>
        <w:spacing w:line="276" w:lineRule="auto"/>
        <w:jc w:val="both"/>
        <w:rPr>
          <w:b/>
          <w:bCs/>
        </w:rPr>
      </w:pPr>
    </w:p>
    <w:p w14:paraId="28AB6C1E" w14:textId="77777777" w:rsidR="007432F5" w:rsidRDefault="007432F5" w:rsidP="007432F5">
      <w:pPr>
        <w:spacing w:line="276" w:lineRule="auto"/>
        <w:jc w:val="both"/>
      </w:pPr>
      <w:r>
        <w:t xml:space="preserve">The result of the correlation test reveals that the correlation coefficients in the non-survivor groups are higher compared to the survivor groups which suggests that the relationship between variables differ between the two groups. </w:t>
      </w:r>
    </w:p>
    <w:p w14:paraId="535F7245" w14:textId="77777777" w:rsidR="007432F5" w:rsidRDefault="007432F5" w:rsidP="007432F5">
      <w:pPr>
        <w:spacing w:line="276" w:lineRule="auto"/>
        <w:jc w:val="both"/>
      </w:pPr>
    </w:p>
    <w:p w14:paraId="602C9890" w14:textId="2BD5FDB7" w:rsidR="007432F5" w:rsidRDefault="007432F5" w:rsidP="007432F5">
      <w:pPr>
        <w:spacing w:line="276" w:lineRule="auto"/>
        <w:jc w:val="both"/>
      </w:pPr>
      <w:r>
        <w:t>The resulting correlation coefficients suggests that there is moderate</w:t>
      </w:r>
      <w:r w:rsidRPr="00584099">
        <w:t xml:space="preserve"> positive monotonic relationship</w:t>
      </w:r>
      <w:r>
        <w:t xml:space="preserve"> between SAPS II and SOFA, and SAPS II and OASIS and a weak</w:t>
      </w:r>
      <w:r w:rsidRPr="00584099">
        <w:t xml:space="preserve"> positive monotonic relationship</w:t>
      </w:r>
      <w:r>
        <w:t xml:space="preserve"> between SOFA and OASIS. With the significance level at 0.05, the p-value tells us that the results are statistically significant.</w:t>
      </w:r>
    </w:p>
    <w:p w14:paraId="4BEEF149" w14:textId="77777777" w:rsidR="007432F5" w:rsidRPr="00D7406C" w:rsidRDefault="007432F5" w:rsidP="00BA2EC7">
      <w:pPr>
        <w:spacing w:line="276" w:lineRule="auto"/>
        <w:jc w:val="both"/>
        <w:rPr>
          <w:b/>
          <w:bCs/>
        </w:rPr>
      </w:pPr>
    </w:p>
    <w:p w14:paraId="7B453888" w14:textId="77777777" w:rsidR="005D3FF9" w:rsidRDefault="005D3FF9" w:rsidP="00BA2EC7">
      <w:pPr>
        <w:spacing w:line="276" w:lineRule="auto"/>
        <w:jc w:val="both"/>
      </w:pPr>
    </w:p>
    <w:p w14:paraId="14503EF5" w14:textId="7FB91D1E" w:rsidR="005D3FF9" w:rsidRPr="009525CF" w:rsidRDefault="005D3FF9" w:rsidP="00BA2EC7">
      <w:pPr>
        <w:spacing w:line="276" w:lineRule="auto"/>
        <w:jc w:val="both"/>
      </w:pPr>
      <w:r w:rsidRPr="005D3FF9">
        <w:rPr>
          <w:noProof/>
        </w:rPr>
        <w:drawing>
          <wp:inline distT="0" distB="0" distL="0" distR="0" wp14:anchorId="7B9F052D" wp14:editId="217EC872">
            <wp:extent cx="5274310" cy="1069975"/>
            <wp:effectExtent l="0" t="0" r="0" b="0"/>
            <wp:docPr id="4686750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5047" name="Picture 1" descr="A black text on a white background&#10;&#10;Description automatically generated"/>
                    <pic:cNvPicPr/>
                  </pic:nvPicPr>
                  <pic:blipFill>
                    <a:blip r:embed="rId87">
                      <a:clrChange>
                        <a:clrFrom>
                          <a:srgbClr val="FFFFFF"/>
                        </a:clrFrom>
                        <a:clrTo>
                          <a:srgbClr val="FFFFFF">
                            <a:alpha val="0"/>
                          </a:srgbClr>
                        </a:clrTo>
                      </a:clrChange>
                    </a:blip>
                    <a:stretch>
                      <a:fillRect/>
                    </a:stretch>
                  </pic:blipFill>
                  <pic:spPr>
                    <a:xfrm>
                      <a:off x="0" y="0"/>
                      <a:ext cx="5274310" cy="1069975"/>
                    </a:xfrm>
                    <a:prstGeom prst="rect">
                      <a:avLst/>
                    </a:prstGeom>
                  </pic:spPr>
                </pic:pic>
              </a:graphicData>
            </a:graphic>
          </wp:inline>
        </w:drawing>
      </w:r>
    </w:p>
    <w:p w14:paraId="127820AF" w14:textId="7B7C2C02" w:rsidR="00E52C6B" w:rsidRPr="00E52C6B" w:rsidRDefault="00E52C6B" w:rsidP="00E52C6B">
      <w:pPr>
        <w:spacing w:after="160" w:line="278" w:lineRule="auto"/>
        <w:rPr>
          <w:rFonts w:ascii="Aptos" w:eastAsiaTheme="majorEastAsia" w:hAnsi="Aptos"/>
          <w:shd w:val="clear" w:color="auto" w:fill="FFFFFF"/>
        </w:rPr>
      </w:pPr>
      <w:bookmarkStart w:id="52" w:name="_Toc161524816"/>
      <w:r>
        <w:rPr>
          <w:rFonts w:ascii="Aptos" w:hAnsi="Aptos"/>
          <w:shd w:val="clear" w:color="auto" w:fill="FFFFFF"/>
        </w:rPr>
        <w:br w:type="page"/>
      </w:r>
    </w:p>
    <w:p w14:paraId="5CE5B97A" w14:textId="49B15E17" w:rsidR="00466721" w:rsidRDefault="00BE1BA9" w:rsidP="00466721">
      <w:pPr>
        <w:pStyle w:val="Heading3"/>
      </w:pPr>
      <w:bookmarkStart w:id="53" w:name="_Toc161601860"/>
      <w:r>
        <w:lastRenderedPageBreak/>
        <w:t>Visualization of Ordinal Variables</w:t>
      </w:r>
      <w:bookmarkEnd w:id="52"/>
      <w:bookmarkEnd w:id="53"/>
    </w:p>
    <w:p w14:paraId="6DE1AF27" w14:textId="46DC95D4" w:rsidR="00C6304C" w:rsidRDefault="00C6304C" w:rsidP="00C6304C">
      <w:pPr>
        <w:pStyle w:val="Heading5"/>
      </w:pPr>
      <w:r>
        <w:t>Scatter Plot</w:t>
      </w:r>
    </w:p>
    <w:p w14:paraId="751EAECA" w14:textId="2F5382E4" w:rsidR="002B6401" w:rsidRPr="002B6401" w:rsidRDefault="002B6401" w:rsidP="00BA2EC7">
      <w:pPr>
        <w:jc w:val="both"/>
      </w:pPr>
      <w:r>
        <w:t xml:space="preserve">The scatter plot illustrates that there is a positive relationship between </w:t>
      </w:r>
      <w:r w:rsidR="13019D86">
        <w:t xml:space="preserve">each pair of </w:t>
      </w:r>
      <w:r>
        <w:t>the ordinal variables.</w:t>
      </w:r>
    </w:p>
    <w:p w14:paraId="1454E419" w14:textId="17BF45F6" w:rsidR="00C6304C" w:rsidRPr="00C6304C" w:rsidRDefault="00C6304C" w:rsidP="0021028D">
      <w:pPr>
        <w:jc w:val="center"/>
      </w:pPr>
      <w:r>
        <w:rPr>
          <w:noProof/>
        </w:rPr>
        <w:drawing>
          <wp:inline distT="0" distB="0" distL="0" distR="0" wp14:anchorId="1FEBAEA8" wp14:editId="2018BCA2">
            <wp:extent cx="4389120" cy="3693181"/>
            <wp:effectExtent l="0" t="0" r="0" b="0"/>
            <wp:docPr id="133483816" name="Picture 53" descr="A group of graphs showing different siz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3816" name="Picture 53" descr="A group of graphs showing different sizes of graphs&#10;&#10;Description automatically generated with medium confidence"/>
                    <pic:cNvPicPr>
                      <a:picLocks noChangeAspect="1" noChangeArrowheads="1"/>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97297" cy="3700061"/>
                    </a:xfrm>
                    <a:prstGeom prst="rect">
                      <a:avLst/>
                    </a:prstGeom>
                    <a:noFill/>
                    <a:ln>
                      <a:noFill/>
                    </a:ln>
                  </pic:spPr>
                </pic:pic>
              </a:graphicData>
            </a:graphic>
          </wp:inline>
        </w:drawing>
      </w:r>
    </w:p>
    <w:p w14:paraId="4D21045E" w14:textId="7009487F" w:rsidR="00AA524A" w:rsidRDefault="00AA524A">
      <w:pPr>
        <w:rPr>
          <w:rFonts w:eastAsiaTheme="majorEastAsia" w:cstheme="majorBidi"/>
          <w:color w:val="0F4761" w:themeColor="accent1" w:themeShade="BF"/>
        </w:rPr>
      </w:pPr>
    </w:p>
    <w:p w14:paraId="5C2D4BAD" w14:textId="77777777" w:rsidR="00496F5D" w:rsidRDefault="00496F5D">
      <w:pPr>
        <w:spacing w:after="160" w:line="278" w:lineRule="auto"/>
        <w:rPr>
          <w:rFonts w:asciiTheme="minorHAnsi" w:eastAsiaTheme="majorEastAsia" w:hAnsiTheme="minorHAnsi" w:cstheme="majorBidi"/>
          <w:color w:val="0F4761" w:themeColor="accent1" w:themeShade="BF"/>
          <w:kern w:val="2"/>
          <w:lang w:val="en-SG" w:eastAsia="zh-CN"/>
          <w14:ligatures w14:val="standardContextual"/>
        </w:rPr>
      </w:pPr>
      <w:r>
        <w:br w:type="page"/>
      </w:r>
    </w:p>
    <w:p w14:paraId="2500AEA1" w14:textId="28BFABC4" w:rsidR="008B2A21" w:rsidRPr="008B2A21" w:rsidRDefault="008B2A21" w:rsidP="008B2A21">
      <w:pPr>
        <w:pStyle w:val="Heading5"/>
      </w:pPr>
      <w:r>
        <w:lastRenderedPageBreak/>
        <w:t>Density Plots</w:t>
      </w:r>
    </w:p>
    <w:p w14:paraId="42435D3D" w14:textId="537E7166" w:rsidR="00AA524A" w:rsidRPr="00AA524A" w:rsidRDefault="008B2A21" w:rsidP="00BA2EC7">
      <w:pPr>
        <w:jc w:val="both"/>
      </w:pPr>
      <w:r w:rsidRPr="753AFCFC">
        <w:rPr>
          <w:rFonts w:ascii="Aptos" w:eastAsia="Aptos" w:hAnsi="Aptos" w:cs="Aptos"/>
        </w:rPr>
        <w:t>The density plots for all three severity-of-illness score variables reveal that the variability of scores for non-survivors is much more spread out compared to survivors.</w:t>
      </w:r>
    </w:p>
    <w:p w14:paraId="37F7B348" w14:textId="17B598EB" w:rsidR="753AFCFC" w:rsidRDefault="25F58789" w:rsidP="753AFCFC">
      <w:r>
        <w:rPr>
          <w:noProof/>
        </w:rPr>
        <w:drawing>
          <wp:anchor distT="0" distB="0" distL="114300" distR="114300" simplePos="0" relativeHeight="251654162" behindDoc="0" locked="0" layoutInCell="1" allowOverlap="1" wp14:anchorId="1202325E" wp14:editId="4ACE5084">
            <wp:simplePos x="0" y="0"/>
            <wp:positionH relativeFrom="margin">
              <wp:align>center</wp:align>
            </wp:positionH>
            <wp:positionV relativeFrom="paragraph">
              <wp:posOffset>1270</wp:posOffset>
            </wp:positionV>
            <wp:extent cx="3693335" cy="2340000"/>
            <wp:effectExtent l="0" t="0" r="2540" b="3175"/>
            <wp:wrapTopAndBottom/>
            <wp:docPr id="1613162738" name="Picture 161316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93335" cy="2340000"/>
                    </a:xfrm>
                    <a:prstGeom prst="rect">
                      <a:avLst/>
                    </a:prstGeom>
                  </pic:spPr>
                </pic:pic>
              </a:graphicData>
            </a:graphic>
          </wp:anchor>
        </w:drawing>
      </w:r>
      <w:r>
        <w:rPr>
          <w:noProof/>
        </w:rPr>
        <w:drawing>
          <wp:anchor distT="0" distB="0" distL="114300" distR="114300" simplePos="0" relativeHeight="251654163" behindDoc="0" locked="0" layoutInCell="1" allowOverlap="1" wp14:anchorId="4EB7DDEE" wp14:editId="67F3C798">
            <wp:simplePos x="0" y="0"/>
            <wp:positionH relativeFrom="margin">
              <wp:align>center</wp:align>
            </wp:positionH>
            <wp:positionV relativeFrom="paragraph">
              <wp:posOffset>2344420</wp:posOffset>
            </wp:positionV>
            <wp:extent cx="3661410" cy="2339975"/>
            <wp:effectExtent l="0" t="0" r="0" b="3175"/>
            <wp:wrapTopAndBottom/>
            <wp:docPr id="938727998" name="Picture 93872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61410" cy="2339975"/>
                    </a:xfrm>
                    <a:prstGeom prst="rect">
                      <a:avLst/>
                    </a:prstGeom>
                  </pic:spPr>
                </pic:pic>
              </a:graphicData>
            </a:graphic>
          </wp:anchor>
        </w:drawing>
      </w:r>
    </w:p>
    <w:p w14:paraId="1BCB3227" w14:textId="6138C631" w:rsidR="25F58789" w:rsidRDefault="25F58789" w:rsidP="753AFCFC">
      <w:r>
        <w:rPr>
          <w:noProof/>
        </w:rPr>
        <w:drawing>
          <wp:anchor distT="0" distB="0" distL="114300" distR="114300" simplePos="0" relativeHeight="251654164" behindDoc="0" locked="0" layoutInCell="1" allowOverlap="1" wp14:anchorId="4296ECA5" wp14:editId="0E3D04CA">
            <wp:simplePos x="0" y="0"/>
            <wp:positionH relativeFrom="margin">
              <wp:align>center</wp:align>
            </wp:positionH>
            <wp:positionV relativeFrom="paragraph">
              <wp:posOffset>-3810</wp:posOffset>
            </wp:positionV>
            <wp:extent cx="3655423" cy="2340000"/>
            <wp:effectExtent l="0" t="0" r="2540" b="3175"/>
            <wp:wrapTopAndBottom/>
            <wp:docPr id="134522470" name="Picture 13452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55423" cy="2340000"/>
                    </a:xfrm>
                    <a:prstGeom prst="rect">
                      <a:avLst/>
                    </a:prstGeom>
                  </pic:spPr>
                </pic:pic>
              </a:graphicData>
            </a:graphic>
          </wp:anchor>
        </w:drawing>
      </w:r>
    </w:p>
    <w:p w14:paraId="3A9A456A" w14:textId="31AD492F" w:rsidR="000C35A8" w:rsidRDefault="000C35A8" w:rsidP="000C35A8">
      <w:pPr>
        <w:pStyle w:val="Heading2"/>
      </w:pPr>
      <w:bookmarkStart w:id="54" w:name="_Toc161524817"/>
      <w:bookmarkStart w:id="55" w:name="_Toc161601861"/>
      <w:r>
        <w:lastRenderedPageBreak/>
        <w:t>Categorical Variables</w:t>
      </w:r>
      <w:bookmarkEnd w:id="54"/>
      <w:bookmarkEnd w:id="55"/>
      <w:r>
        <w:t xml:space="preserve"> </w:t>
      </w:r>
    </w:p>
    <w:p w14:paraId="08B04784" w14:textId="6713ECA7" w:rsidR="3AE5D2E1" w:rsidRDefault="3AE5D2E1" w:rsidP="753AFCFC">
      <w:pPr>
        <w:pStyle w:val="Heading3"/>
      </w:pPr>
      <w:bookmarkStart w:id="56" w:name="_Toc161524818"/>
      <w:bookmarkStart w:id="57" w:name="_Toc161601862"/>
      <w:r>
        <w:t>Chi-Square test</w:t>
      </w:r>
      <w:bookmarkEnd w:id="56"/>
      <w:bookmarkEnd w:id="57"/>
    </w:p>
    <w:p w14:paraId="473F168B" w14:textId="292089F4" w:rsidR="000C35A8" w:rsidRDefault="000C35A8" w:rsidP="00BA2EC7">
      <w:pPr>
        <w:spacing w:line="276" w:lineRule="auto"/>
        <w:jc w:val="both"/>
      </w:pPr>
      <w:r>
        <w:t xml:space="preserve">With respect to the categorical variables, we used the Chi-Square Test of Independence. Note that all assumptions listed below are met. </w:t>
      </w:r>
    </w:p>
    <w:p w14:paraId="6DE9AE5B" w14:textId="77777777" w:rsidR="005549CD" w:rsidRDefault="005549CD" w:rsidP="00BA2EC7">
      <w:pPr>
        <w:spacing w:line="276" w:lineRule="auto"/>
        <w:jc w:val="both"/>
      </w:pPr>
    </w:p>
    <w:p w14:paraId="614CAF4E" w14:textId="7560AE09" w:rsidR="000C35A8" w:rsidRDefault="000C35A8" w:rsidP="00BA2EC7">
      <w:pPr>
        <w:spacing w:line="276" w:lineRule="auto"/>
        <w:jc w:val="both"/>
      </w:pPr>
      <w:r>
        <w:t xml:space="preserve">Assumptions: </w:t>
      </w:r>
    </w:p>
    <w:p w14:paraId="2C3829A2" w14:textId="074467C1" w:rsidR="000C35A8" w:rsidRPr="005549CD" w:rsidRDefault="000C35A8" w:rsidP="00BA2EC7">
      <w:pPr>
        <w:pStyle w:val="ListParagraph"/>
        <w:numPr>
          <w:ilvl w:val="0"/>
          <w:numId w:val="3"/>
        </w:numPr>
        <w:spacing w:line="276" w:lineRule="auto"/>
        <w:jc w:val="both"/>
        <w:rPr>
          <w:rFonts w:ascii="Times New Roman" w:hAnsi="Times New Roman" w:cs="Times New Roman"/>
        </w:rPr>
      </w:pPr>
      <w:r w:rsidRPr="005549CD">
        <w:rPr>
          <w:rFonts w:ascii="Times New Roman" w:hAnsi="Times New Roman" w:cs="Times New Roman"/>
        </w:rPr>
        <w:t xml:space="preserve">The observations in the independence table must be independent. </w:t>
      </w:r>
    </w:p>
    <w:p w14:paraId="3B2F3D9C" w14:textId="7AB2F6AF" w:rsidR="000C35A8" w:rsidRPr="005549CD" w:rsidRDefault="00CC7397" w:rsidP="00BA2EC7">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rPr>
        <w:t>The variables are</w:t>
      </w:r>
      <w:r w:rsidR="000C35A8" w:rsidRPr="005549CD">
        <w:rPr>
          <w:rFonts w:ascii="Times New Roman" w:hAnsi="Times New Roman" w:cs="Times New Roman"/>
        </w:rPr>
        <w:t xml:space="preserve"> categorical. </w:t>
      </w:r>
    </w:p>
    <w:p w14:paraId="315928FF" w14:textId="5D014A42" w:rsidR="000C35A8" w:rsidRPr="005549CD" w:rsidRDefault="000C35A8" w:rsidP="00BA2EC7">
      <w:pPr>
        <w:pStyle w:val="ListParagraph"/>
        <w:numPr>
          <w:ilvl w:val="0"/>
          <w:numId w:val="3"/>
        </w:numPr>
        <w:spacing w:line="276" w:lineRule="auto"/>
        <w:jc w:val="both"/>
        <w:rPr>
          <w:rFonts w:ascii="Times New Roman" w:hAnsi="Times New Roman" w:cs="Times New Roman"/>
        </w:rPr>
      </w:pPr>
      <w:r w:rsidRPr="005549CD">
        <w:rPr>
          <w:rFonts w:ascii="Times New Roman" w:hAnsi="Times New Roman" w:cs="Times New Roman"/>
        </w:rPr>
        <w:t xml:space="preserve">Random sampling is assumed. </w:t>
      </w:r>
    </w:p>
    <w:p w14:paraId="51978B16" w14:textId="55DBA347" w:rsidR="000C35A8" w:rsidRDefault="000C35A8" w:rsidP="00BA2EC7">
      <w:pPr>
        <w:pStyle w:val="ListParagraph"/>
        <w:numPr>
          <w:ilvl w:val="0"/>
          <w:numId w:val="3"/>
        </w:numPr>
        <w:spacing w:line="276" w:lineRule="auto"/>
        <w:jc w:val="both"/>
        <w:rPr>
          <w:rFonts w:ascii="Times New Roman" w:hAnsi="Times New Roman" w:cs="Times New Roman"/>
        </w:rPr>
      </w:pPr>
      <w:r w:rsidRPr="005549CD">
        <w:rPr>
          <w:rFonts w:ascii="Times New Roman" w:hAnsi="Times New Roman" w:cs="Times New Roman"/>
        </w:rPr>
        <w:t xml:space="preserve">Each cell in the contingency is &gt;5. </w:t>
      </w:r>
    </w:p>
    <w:p w14:paraId="5F9A3D21" w14:textId="77777777" w:rsidR="00BE282F" w:rsidRPr="005549CD" w:rsidRDefault="00BE282F" w:rsidP="00BE282F">
      <w:pPr>
        <w:pStyle w:val="ListParagraph"/>
        <w:spacing w:line="276" w:lineRule="auto"/>
        <w:jc w:val="both"/>
        <w:rPr>
          <w:rFonts w:ascii="Times New Roman" w:hAnsi="Times New Roman" w:cs="Times New Roman"/>
        </w:rPr>
      </w:pPr>
    </w:p>
    <w:p w14:paraId="0EECDF3F" w14:textId="73128E2A" w:rsidR="000C35A8" w:rsidRPr="000C35A8" w:rsidRDefault="000C35A8" w:rsidP="00BA2EC7">
      <w:pPr>
        <w:spacing w:line="276" w:lineRule="auto"/>
        <w:jc w:val="both"/>
        <w:rPr>
          <w:b/>
          <w:bCs/>
        </w:rPr>
      </w:pPr>
      <w:r w:rsidRPr="000C35A8">
        <w:rPr>
          <w:b/>
          <w:bCs/>
        </w:rPr>
        <w:t xml:space="preserve">H0 = The presence of the medical condition and the survival outcome of the patients are independent </w:t>
      </w:r>
      <w:r w:rsidR="00564B9F">
        <w:rPr>
          <w:b/>
          <w:bCs/>
        </w:rPr>
        <w:tab/>
      </w:r>
    </w:p>
    <w:p w14:paraId="3578FF24" w14:textId="232343C2" w:rsidR="000C35A8" w:rsidRDefault="000C35A8" w:rsidP="00BA2EC7">
      <w:pPr>
        <w:spacing w:line="276" w:lineRule="auto"/>
        <w:jc w:val="both"/>
        <w:rPr>
          <w:b/>
          <w:bCs/>
        </w:rPr>
      </w:pPr>
      <w:r w:rsidRPr="000C35A8">
        <w:rPr>
          <w:b/>
          <w:bCs/>
        </w:rPr>
        <w:t xml:space="preserve">Ha = There is a significant association between the presence of the medical condition and the survival outcome of the patients. </w:t>
      </w:r>
    </w:p>
    <w:p w14:paraId="0CBB705C" w14:textId="77777777" w:rsidR="00AA6F39" w:rsidRPr="000C35A8" w:rsidRDefault="00AA6F39" w:rsidP="00BA2EC7">
      <w:pPr>
        <w:spacing w:line="276" w:lineRule="auto"/>
        <w:jc w:val="both"/>
        <w:rPr>
          <w:b/>
          <w:bCs/>
        </w:rPr>
      </w:pPr>
    </w:p>
    <w:p w14:paraId="35C1B262" w14:textId="319A8872" w:rsidR="006C516F" w:rsidRDefault="000C35A8" w:rsidP="00BA2EC7">
      <w:pPr>
        <w:spacing w:line="276" w:lineRule="auto"/>
        <w:jc w:val="both"/>
      </w:pPr>
      <w:r>
        <w:t xml:space="preserve">For all categorical variables, except uncomplicated diabetes, complicated diabetes, </w:t>
      </w:r>
      <w:r w:rsidR="00D75EA3">
        <w:t xml:space="preserve">peripheral vascular disease </w:t>
      </w:r>
      <w:r>
        <w:t xml:space="preserve">and hypothyroidism, the resulting p-value is </w:t>
      </w:r>
      <w:r w:rsidR="00B17AA2">
        <w:t>&lt;</w:t>
      </w:r>
      <w:r>
        <w:t xml:space="preserve"> 0.05. This implies that, for the mentioned variables, we failed to reject the null hypothesis and that there is no significant association between the presence of these medical conditions and the survival outcome of the patients. For the rest of the variables with p-value &lt; 0.05, we can assume that there is significant association.</w:t>
      </w:r>
    </w:p>
    <w:p w14:paraId="50530E30" w14:textId="49E2FAB1" w:rsidR="00F6147C" w:rsidRDefault="004B6302" w:rsidP="000C35A8">
      <w:pPr>
        <w:spacing w:line="276" w:lineRule="auto"/>
      </w:pPr>
      <w:r w:rsidRPr="004B6302">
        <w:rPr>
          <w:noProof/>
        </w:rPr>
        <w:lastRenderedPageBreak/>
        <w:drawing>
          <wp:inline distT="0" distB="0" distL="0" distR="0" wp14:anchorId="01E63F2C" wp14:editId="4996A1EB">
            <wp:extent cx="5274310" cy="4398645"/>
            <wp:effectExtent l="0" t="0" r="2540" b="1905"/>
            <wp:docPr id="1983893065" name="Picture 1" descr="A table of medical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93065" name="Picture 1" descr="A table of medical history&#10;&#10;Description automatically generated"/>
                    <pic:cNvPicPr/>
                  </pic:nvPicPr>
                  <pic:blipFill>
                    <a:blip r:embed="rId92">
                      <a:clrChange>
                        <a:clrFrom>
                          <a:srgbClr val="FFFFFF"/>
                        </a:clrFrom>
                        <a:clrTo>
                          <a:srgbClr val="FFFFFF">
                            <a:alpha val="0"/>
                          </a:srgbClr>
                        </a:clrTo>
                      </a:clrChange>
                    </a:blip>
                    <a:stretch>
                      <a:fillRect/>
                    </a:stretch>
                  </pic:blipFill>
                  <pic:spPr>
                    <a:xfrm>
                      <a:off x="0" y="0"/>
                      <a:ext cx="5274310" cy="4398645"/>
                    </a:xfrm>
                    <a:prstGeom prst="rect">
                      <a:avLst/>
                    </a:prstGeom>
                  </pic:spPr>
                </pic:pic>
              </a:graphicData>
            </a:graphic>
          </wp:inline>
        </w:drawing>
      </w:r>
    </w:p>
    <w:p w14:paraId="4EA15395" w14:textId="030D7863" w:rsidR="00616B0A" w:rsidRDefault="00616B0A" w:rsidP="00F6147C">
      <w:pPr>
        <w:pStyle w:val="Heading3"/>
      </w:pPr>
      <w:bookmarkStart w:id="58" w:name="_Toc161524819"/>
      <w:bookmarkStart w:id="59" w:name="_Toc161601863"/>
      <w:r>
        <w:t xml:space="preserve">Visualization of </w:t>
      </w:r>
      <w:r w:rsidR="00DA0DF0">
        <w:t>Categorical</w:t>
      </w:r>
      <w:r>
        <w:t xml:space="preserve"> Variables</w:t>
      </w:r>
      <w:bookmarkEnd w:id="58"/>
      <w:bookmarkEnd w:id="59"/>
    </w:p>
    <w:p w14:paraId="52945B85" w14:textId="6B3FE727" w:rsidR="0082594A" w:rsidRPr="00F6147C" w:rsidRDefault="00995080" w:rsidP="00995080">
      <w:pPr>
        <w:pStyle w:val="Heading5"/>
      </w:pPr>
      <w:r>
        <w:t>Bar Graphs</w:t>
      </w:r>
    </w:p>
    <w:p w14:paraId="2087D369" w14:textId="77777777" w:rsidR="0082594A" w:rsidRDefault="0082594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The following visualization of ordinal variables provides valuable insights into the differences in proportions between individuals with medical conditions and those without relative to the patient survival outcome.</w:t>
      </w:r>
      <w:r>
        <w:rPr>
          <w:rStyle w:val="eop"/>
          <w:rFonts w:ascii="Aptos" w:eastAsiaTheme="majorEastAsia" w:hAnsi="Aptos" w:cs="Segoe UI"/>
        </w:rPr>
        <w:t> </w:t>
      </w:r>
    </w:p>
    <w:p w14:paraId="15C631AC" w14:textId="77777777" w:rsidR="0082594A" w:rsidRDefault="0082594A" w:rsidP="00BA2EC7">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rPr>
        <w:t> </w:t>
      </w:r>
    </w:p>
    <w:p w14:paraId="6F6C54BF" w14:textId="77777777" w:rsidR="0082594A" w:rsidRDefault="0082594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In summary, these are the critical findings we can infer from the graphs:</w:t>
      </w:r>
      <w:r>
        <w:rPr>
          <w:rStyle w:val="eop"/>
          <w:rFonts w:ascii="Aptos" w:eastAsiaTheme="majorEastAsia" w:hAnsi="Aptos" w:cs="Segoe UI"/>
        </w:rPr>
        <w:t> </w:t>
      </w:r>
    </w:p>
    <w:p w14:paraId="29FC053F" w14:textId="77777777" w:rsidR="0082594A" w:rsidRDefault="0082594A" w:rsidP="00BA2EC7">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rPr>
        <w:t> </w:t>
      </w:r>
    </w:p>
    <w:p w14:paraId="4461FDE8" w14:textId="1DE88F51" w:rsidR="0082594A" w:rsidRPr="00912FE5" w:rsidRDefault="0082594A" w:rsidP="00564B9F">
      <w:pPr>
        <w:pStyle w:val="paragraph"/>
        <w:numPr>
          <w:ilvl w:val="0"/>
          <w:numId w:val="6"/>
        </w:numPr>
        <w:spacing w:before="0" w:beforeAutospacing="0" w:after="0" w:afterAutospacing="0"/>
        <w:jc w:val="both"/>
        <w:textAlignment w:val="baseline"/>
        <w:rPr>
          <w:rStyle w:val="scxw80995168"/>
          <w:rFonts w:ascii="Arial" w:hAnsi="Arial" w:cs="Arial"/>
          <w:lang w:val="en-US"/>
        </w:rPr>
      </w:pPr>
      <w:r w:rsidRPr="00564B9F">
        <w:rPr>
          <w:rStyle w:val="normaltextrun"/>
          <w:rFonts w:ascii="Aptos" w:eastAsiaTheme="majorEastAsia" w:hAnsi="Aptos" w:cs="Segoe UI"/>
          <w:lang w:val="en-CA"/>
        </w:rPr>
        <w:t>There are more males than females in both the non-survivor and survivor groups.</w:t>
      </w:r>
      <w:r>
        <w:rPr>
          <w:rStyle w:val="scxw80995168"/>
          <w:rFonts w:ascii="Arial" w:eastAsiaTheme="majorEastAsia" w:hAnsi="Arial" w:cs="Arial"/>
          <w:color w:val="0D0D0D"/>
          <w:lang w:val="en-US"/>
        </w:rPr>
        <w:t> </w:t>
      </w:r>
    </w:p>
    <w:p w14:paraId="6E901DF0" w14:textId="77777777" w:rsidR="00912FE5" w:rsidRPr="00912FE5" w:rsidRDefault="00912FE5" w:rsidP="00912FE5">
      <w:pPr>
        <w:pStyle w:val="paragraph"/>
        <w:spacing w:before="0" w:beforeAutospacing="0" w:after="0" w:afterAutospacing="0"/>
        <w:ind w:left="720"/>
        <w:jc w:val="both"/>
        <w:textAlignment w:val="baseline"/>
        <w:rPr>
          <w:rFonts w:ascii="Arial" w:hAnsi="Arial" w:cs="Arial"/>
          <w:lang w:val="en-US"/>
        </w:rPr>
      </w:pPr>
    </w:p>
    <w:p w14:paraId="00C878BB" w14:textId="0247D946" w:rsidR="00912FE5" w:rsidRDefault="00912FE5" w:rsidP="00912FE5">
      <w:pPr>
        <w:pStyle w:val="paragraph"/>
        <w:spacing w:before="0" w:beforeAutospacing="0" w:after="0" w:afterAutospacing="0"/>
        <w:ind w:firstLine="360"/>
        <w:jc w:val="both"/>
        <w:textAlignment w:val="baseline"/>
        <w:rPr>
          <w:rStyle w:val="normaltextrun"/>
          <w:rFonts w:ascii="Aptos" w:eastAsiaTheme="majorEastAsia" w:hAnsi="Aptos" w:cs="Segoe UI"/>
          <w:lang w:val="en-CA"/>
        </w:rPr>
      </w:pPr>
      <w:r w:rsidRPr="00912FE5">
        <w:rPr>
          <w:rStyle w:val="normaltextrun"/>
          <w:rFonts w:ascii="Aptos" w:eastAsiaTheme="majorEastAsia" w:hAnsi="Aptos" w:cs="Segoe UI"/>
          <w:lang w:val="en-CA"/>
        </w:rPr>
        <w:t xml:space="preserve">The following </w:t>
      </w:r>
      <w:r w:rsidR="008B698E">
        <w:rPr>
          <w:rStyle w:val="normaltextrun"/>
          <w:rFonts w:ascii="Aptos" w:eastAsiaTheme="majorEastAsia" w:hAnsi="Aptos" w:cs="Segoe UI"/>
          <w:lang w:val="en-CA"/>
        </w:rPr>
        <w:t>statistics</w:t>
      </w:r>
      <w:r>
        <w:rPr>
          <w:rStyle w:val="normaltextrun"/>
          <w:rFonts w:ascii="Aptos" w:eastAsiaTheme="majorEastAsia" w:hAnsi="Aptos" w:cs="Segoe UI"/>
          <w:lang w:val="en-CA"/>
        </w:rPr>
        <w:t xml:space="preserve"> relate to </w:t>
      </w:r>
      <w:r w:rsidR="008B698E">
        <w:rPr>
          <w:rStyle w:val="normaltextrun"/>
          <w:rFonts w:ascii="Aptos" w:eastAsiaTheme="majorEastAsia" w:hAnsi="Aptos" w:cs="Segoe UI"/>
          <w:lang w:val="en-CA"/>
        </w:rPr>
        <w:t xml:space="preserve">the </w:t>
      </w:r>
      <w:r w:rsidR="00614BA7">
        <w:rPr>
          <w:rStyle w:val="normaltextrun"/>
          <w:rFonts w:ascii="Aptos" w:eastAsiaTheme="majorEastAsia" w:hAnsi="Aptos" w:cs="Segoe UI"/>
          <w:lang w:val="en-CA"/>
        </w:rPr>
        <w:t>non-survivor</w:t>
      </w:r>
      <w:r w:rsidR="008B698E">
        <w:rPr>
          <w:rStyle w:val="normaltextrun"/>
          <w:rFonts w:ascii="Aptos" w:eastAsiaTheme="majorEastAsia" w:hAnsi="Aptos" w:cs="Segoe UI"/>
          <w:lang w:val="en-CA"/>
        </w:rPr>
        <w:t xml:space="preserve"> group</w:t>
      </w:r>
      <w:r w:rsidR="00BF2FCA">
        <w:rPr>
          <w:rStyle w:val="normaltextrun"/>
          <w:rFonts w:ascii="Aptos" w:eastAsiaTheme="majorEastAsia" w:hAnsi="Aptos" w:cs="Segoe UI"/>
          <w:lang w:val="en-CA"/>
        </w:rPr>
        <w:t>:</w:t>
      </w:r>
    </w:p>
    <w:p w14:paraId="112F44A3" w14:textId="77777777" w:rsidR="008B698E" w:rsidRPr="00912FE5" w:rsidRDefault="008B698E" w:rsidP="00912FE5">
      <w:pPr>
        <w:pStyle w:val="paragraph"/>
        <w:spacing w:before="0" w:beforeAutospacing="0" w:after="0" w:afterAutospacing="0"/>
        <w:ind w:firstLine="360"/>
        <w:jc w:val="both"/>
        <w:textAlignment w:val="baseline"/>
        <w:rPr>
          <w:rStyle w:val="normaltextrun"/>
          <w:rFonts w:ascii="Aptos" w:eastAsiaTheme="majorEastAsia" w:hAnsi="Aptos" w:cs="Segoe UI"/>
          <w:lang w:val="en-CA"/>
        </w:rPr>
      </w:pPr>
    </w:p>
    <w:p w14:paraId="3F045AE7"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Pr>
          <w:rFonts w:ascii="AppleSystemUIFont" w:eastAsiaTheme="minorEastAsia" w:hAnsi="AppleSystemUIFont" w:cs="AppleSystemUIFont"/>
          <w:b/>
          <w:bCs/>
          <w:sz w:val="26"/>
          <w:szCs w:val="26"/>
          <w:lang w:val="en-US"/>
          <w14:ligatures w14:val="standardContextual"/>
        </w:rPr>
        <w:t>80%</w:t>
      </w:r>
      <w:r>
        <w:rPr>
          <w:rFonts w:ascii="AppleSystemUIFont" w:eastAsiaTheme="minorEastAsia" w:hAnsi="AppleSystemUIFont" w:cs="AppleSystemUIFont"/>
          <w:sz w:val="26"/>
          <w:szCs w:val="26"/>
          <w:lang w:val="en-US"/>
          <w14:ligatures w14:val="standardContextual"/>
        </w:rPr>
        <w:t xml:space="preserve"> have any organ </w:t>
      </w:r>
      <w:proofErr w:type="gramStart"/>
      <w:r>
        <w:rPr>
          <w:rFonts w:ascii="AppleSystemUIFont" w:eastAsiaTheme="minorEastAsia" w:hAnsi="AppleSystemUIFont" w:cs="AppleSystemUIFont"/>
          <w:sz w:val="26"/>
          <w:szCs w:val="26"/>
          <w:lang w:val="en-US"/>
          <w14:ligatures w14:val="standardContextual"/>
        </w:rPr>
        <w:t>failure</w:t>
      </w:r>
      <w:proofErr w:type="gramEnd"/>
    </w:p>
    <w:p w14:paraId="436B6AB4"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Pr>
          <w:rFonts w:ascii="AppleSystemUIFont" w:eastAsiaTheme="minorEastAsia" w:hAnsi="AppleSystemUIFont" w:cs="AppleSystemUIFont"/>
          <w:b/>
          <w:bCs/>
          <w:sz w:val="26"/>
          <w:szCs w:val="26"/>
          <w:lang w:val="en-US"/>
          <w14:ligatures w14:val="standardContextual"/>
        </w:rPr>
        <w:t>50%</w:t>
      </w:r>
      <w:r>
        <w:rPr>
          <w:rFonts w:ascii="AppleSystemUIFont" w:eastAsiaTheme="minorEastAsia" w:hAnsi="AppleSystemUIFont" w:cs="AppleSystemUIFont"/>
          <w:sz w:val="26"/>
          <w:szCs w:val="26"/>
          <w:lang w:val="en-US"/>
          <w14:ligatures w14:val="standardContextual"/>
        </w:rPr>
        <w:t xml:space="preserve"> have respiratory </w:t>
      </w:r>
      <w:proofErr w:type="gramStart"/>
      <w:r>
        <w:rPr>
          <w:rFonts w:ascii="AppleSystemUIFont" w:eastAsiaTheme="minorEastAsia" w:hAnsi="AppleSystemUIFont" w:cs="AppleSystemUIFont"/>
          <w:sz w:val="26"/>
          <w:szCs w:val="26"/>
          <w:lang w:val="en-US"/>
          <w14:ligatures w14:val="standardContextual"/>
        </w:rPr>
        <w:t>dysfunction</w:t>
      </w:r>
      <w:proofErr w:type="gramEnd"/>
    </w:p>
    <w:p w14:paraId="7461E575" w14:textId="297688D0" w:rsidR="00912FE5" w:rsidRP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sidRPr="00912FE5">
        <w:rPr>
          <w:rFonts w:ascii="AppleSystemUIFont" w:eastAsiaTheme="minorEastAsia" w:hAnsi="AppleSystemUIFont" w:cs="AppleSystemUIFont"/>
          <w:b/>
          <w:bCs/>
          <w:sz w:val="26"/>
          <w:szCs w:val="26"/>
          <w:lang w:val="en-US"/>
          <w14:ligatures w14:val="standardContextual"/>
        </w:rPr>
        <w:t>49%</w:t>
      </w:r>
      <w:r w:rsidRPr="00912FE5">
        <w:rPr>
          <w:rFonts w:ascii="AppleSystemUIFont" w:eastAsiaTheme="minorEastAsia" w:hAnsi="AppleSystemUIFont" w:cs="AppleSystemUIFont"/>
          <w:sz w:val="26"/>
          <w:szCs w:val="26"/>
          <w:lang w:val="en-US"/>
          <w14:ligatures w14:val="standardContextual"/>
        </w:rPr>
        <w:t xml:space="preserve"> have renal dysfunction.</w:t>
      </w:r>
      <w:r w:rsidRPr="00912FE5">
        <w:rPr>
          <w:rStyle w:val="eop"/>
          <w:rFonts w:ascii="Aptos" w:eastAsiaTheme="majorEastAsia" w:hAnsi="Aptos" w:cs="Segoe UI"/>
        </w:rPr>
        <w:t> </w:t>
      </w:r>
    </w:p>
    <w:p w14:paraId="5607774E" w14:textId="0AE95EC0"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Pr>
          <w:rFonts w:ascii="AppleSystemUIFont" w:eastAsiaTheme="minorEastAsia" w:hAnsi="AppleSystemUIFont" w:cs="AppleSystemUIFont"/>
          <w:b/>
          <w:bCs/>
          <w:sz w:val="26"/>
          <w:szCs w:val="26"/>
          <w:lang w:val="en-US"/>
          <w14:ligatures w14:val="standardContextual"/>
        </w:rPr>
        <w:t>37%</w:t>
      </w:r>
      <w:r>
        <w:rPr>
          <w:rFonts w:ascii="AppleSystemUIFont" w:eastAsiaTheme="minorEastAsia" w:hAnsi="AppleSystemUIFont" w:cs="AppleSystemUIFont"/>
          <w:sz w:val="26"/>
          <w:szCs w:val="26"/>
          <w:lang w:val="en-US"/>
          <w14:ligatures w14:val="standardContextual"/>
        </w:rPr>
        <w:t xml:space="preserve"> have uncomplicated </w:t>
      </w:r>
      <w:proofErr w:type="gramStart"/>
      <w:r>
        <w:rPr>
          <w:rFonts w:ascii="AppleSystemUIFont" w:eastAsiaTheme="minorEastAsia" w:hAnsi="AppleSystemUIFont" w:cs="AppleSystemUIFont"/>
          <w:sz w:val="26"/>
          <w:szCs w:val="26"/>
          <w:lang w:val="en-US"/>
          <w14:ligatures w14:val="standardContextual"/>
        </w:rPr>
        <w:t>hypertension</w:t>
      </w:r>
      <w:proofErr w:type="gramEnd"/>
    </w:p>
    <w:p w14:paraId="4767AD49"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Pr>
          <w:rFonts w:ascii="AppleSystemUIFont" w:eastAsiaTheme="minorEastAsia" w:hAnsi="AppleSystemUIFont" w:cs="AppleSystemUIFont"/>
          <w:b/>
          <w:bCs/>
          <w:sz w:val="26"/>
          <w:szCs w:val="26"/>
          <w:lang w:val="en-US"/>
          <w14:ligatures w14:val="standardContextual"/>
        </w:rPr>
        <w:t>37%</w:t>
      </w:r>
      <w:r>
        <w:rPr>
          <w:rFonts w:ascii="AppleSystemUIFont" w:eastAsiaTheme="minorEastAsia" w:hAnsi="AppleSystemUIFont" w:cs="AppleSystemUIFont"/>
          <w:sz w:val="26"/>
          <w:szCs w:val="26"/>
          <w:lang w:val="en-US"/>
          <w14:ligatures w14:val="standardContextual"/>
        </w:rPr>
        <w:t xml:space="preserve"> have </w:t>
      </w:r>
      <w:proofErr w:type="gramStart"/>
      <w:r>
        <w:rPr>
          <w:rFonts w:ascii="AppleSystemUIFont" w:eastAsiaTheme="minorEastAsia" w:hAnsi="AppleSystemUIFont" w:cs="AppleSystemUIFont"/>
          <w:sz w:val="26"/>
          <w:szCs w:val="26"/>
          <w:lang w:val="en-US"/>
          <w14:ligatures w14:val="standardContextual"/>
        </w:rPr>
        <w:t>sepsis</w:t>
      </w:r>
      <w:proofErr w:type="gramEnd"/>
    </w:p>
    <w:p w14:paraId="565AF314"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Pr>
          <w:rFonts w:ascii="AppleSystemUIFont" w:eastAsiaTheme="minorEastAsia" w:hAnsi="AppleSystemUIFont" w:cs="AppleSystemUIFont"/>
          <w:b/>
          <w:bCs/>
          <w:sz w:val="26"/>
          <w:szCs w:val="26"/>
          <w:lang w:val="en-US"/>
          <w14:ligatures w14:val="standardContextual"/>
        </w:rPr>
        <w:t>36%</w:t>
      </w:r>
      <w:r>
        <w:rPr>
          <w:rFonts w:ascii="AppleSystemUIFont" w:eastAsiaTheme="minorEastAsia" w:hAnsi="AppleSystemUIFont" w:cs="AppleSystemUIFont"/>
          <w:sz w:val="26"/>
          <w:szCs w:val="26"/>
          <w:lang w:val="en-US"/>
          <w14:ligatures w14:val="standardContextual"/>
        </w:rPr>
        <w:t xml:space="preserve"> have severe cardiovascular </w:t>
      </w:r>
      <w:proofErr w:type="gramStart"/>
      <w:r>
        <w:rPr>
          <w:rFonts w:ascii="AppleSystemUIFont" w:eastAsiaTheme="minorEastAsia" w:hAnsi="AppleSystemUIFont" w:cs="AppleSystemUIFont"/>
          <w:sz w:val="26"/>
          <w:szCs w:val="26"/>
          <w:lang w:val="en-US"/>
          <w14:ligatures w14:val="standardContextual"/>
        </w:rPr>
        <w:t>failure</w:t>
      </w:r>
      <w:proofErr w:type="gramEnd"/>
    </w:p>
    <w:p w14:paraId="02BBC0C4"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Pr>
          <w:rFonts w:ascii="AppleSystemUIFont" w:eastAsiaTheme="minorEastAsia" w:hAnsi="AppleSystemUIFont" w:cs="AppleSystemUIFont"/>
          <w:b/>
          <w:bCs/>
          <w:sz w:val="26"/>
          <w:szCs w:val="26"/>
          <w:lang w:val="en-US"/>
          <w14:ligatures w14:val="standardContextual"/>
        </w:rPr>
        <w:t>36%</w:t>
      </w:r>
      <w:r>
        <w:rPr>
          <w:rFonts w:ascii="AppleSystemUIFont" w:eastAsiaTheme="minorEastAsia" w:hAnsi="AppleSystemUIFont" w:cs="AppleSystemUIFont"/>
          <w:sz w:val="26"/>
          <w:szCs w:val="26"/>
          <w:lang w:val="en-US"/>
          <w14:ligatures w14:val="standardContextual"/>
        </w:rPr>
        <w:t xml:space="preserve"> have cardiovascular </w:t>
      </w:r>
      <w:proofErr w:type="gramStart"/>
      <w:r>
        <w:rPr>
          <w:rFonts w:ascii="AppleSystemUIFont" w:eastAsiaTheme="minorEastAsia" w:hAnsi="AppleSystemUIFont" w:cs="AppleSystemUIFont"/>
          <w:sz w:val="26"/>
          <w:szCs w:val="26"/>
          <w:lang w:val="en-US"/>
          <w14:ligatures w14:val="standardContextual"/>
        </w:rPr>
        <w:t>dysfunction</w:t>
      </w:r>
      <w:proofErr w:type="gramEnd"/>
    </w:p>
    <w:p w14:paraId="510EB10D"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Pr>
          <w:rFonts w:ascii="AppleSystemUIFont" w:eastAsiaTheme="minorEastAsia" w:hAnsi="AppleSystemUIFont" w:cs="AppleSystemUIFont"/>
          <w:b/>
          <w:bCs/>
          <w:sz w:val="26"/>
          <w:szCs w:val="26"/>
          <w:lang w:val="en-US"/>
          <w14:ligatures w14:val="standardContextual"/>
        </w:rPr>
        <w:t>29%</w:t>
      </w:r>
      <w:r>
        <w:rPr>
          <w:rFonts w:ascii="AppleSystemUIFont" w:eastAsiaTheme="minorEastAsia" w:hAnsi="AppleSystemUIFont" w:cs="AppleSystemUIFont"/>
          <w:sz w:val="26"/>
          <w:szCs w:val="26"/>
          <w:lang w:val="en-US"/>
          <w14:ligatures w14:val="standardContextual"/>
        </w:rPr>
        <w:t xml:space="preserve"> have chronic heart </w:t>
      </w:r>
      <w:proofErr w:type="gramStart"/>
      <w:r>
        <w:rPr>
          <w:rFonts w:ascii="AppleSystemUIFont" w:eastAsiaTheme="minorEastAsia" w:hAnsi="AppleSystemUIFont" w:cs="AppleSystemUIFont"/>
          <w:sz w:val="26"/>
          <w:szCs w:val="26"/>
          <w:lang w:val="en-US"/>
          <w14:ligatures w14:val="standardContextual"/>
        </w:rPr>
        <w:t>failure</w:t>
      </w:r>
      <w:proofErr w:type="gramEnd"/>
    </w:p>
    <w:p w14:paraId="101B69EA"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Pr>
          <w:rFonts w:ascii="AppleSystemUIFont" w:eastAsiaTheme="minorEastAsia" w:hAnsi="AppleSystemUIFont" w:cs="AppleSystemUIFont"/>
          <w:b/>
          <w:bCs/>
          <w:sz w:val="26"/>
          <w:szCs w:val="26"/>
          <w:lang w:val="en-US"/>
          <w14:ligatures w14:val="standardContextual"/>
        </w:rPr>
        <w:lastRenderedPageBreak/>
        <w:t>25%</w:t>
      </w:r>
      <w:r>
        <w:rPr>
          <w:rFonts w:ascii="AppleSystemUIFont" w:eastAsiaTheme="minorEastAsia" w:hAnsi="AppleSystemUIFont" w:cs="AppleSystemUIFont"/>
          <w:sz w:val="26"/>
          <w:szCs w:val="26"/>
          <w:lang w:val="en-US"/>
          <w14:ligatures w14:val="standardContextual"/>
        </w:rPr>
        <w:t xml:space="preserve"> have hematologic </w:t>
      </w:r>
      <w:proofErr w:type="gramStart"/>
      <w:r>
        <w:rPr>
          <w:rFonts w:ascii="AppleSystemUIFont" w:eastAsiaTheme="minorEastAsia" w:hAnsi="AppleSystemUIFont" w:cs="AppleSystemUIFont"/>
          <w:sz w:val="26"/>
          <w:szCs w:val="26"/>
          <w:lang w:val="en-US"/>
          <w14:ligatures w14:val="standardContextual"/>
        </w:rPr>
        <w:t>diseases</w:t>
      </w:r>
      <w:proofErr w:type="gramEnd"/>
    </w:p>
    <w:p w14:paraId="77F9EEBB"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sidRPr="001E213A">
        <w:rPr>
          <w:rFonts w:ascii="AppleSystemUIFont" w:eastAsiaTheme="minorEastAsia" w:hAnsi="AppleSystemUIFont" w:cs="AppleSystemUIFont"/>
          <w:b/>
          <w:bCs/>
          <w:sz w:val="26"/>
          <w:szCs w:val="26"/>
          <w:lang w:val="en-US"/>
          <w14:ligatures w14:val="standardContextual"/>
        </w:rPr>
        <w:t>23%</w:t>
      </w:r>
      <w:r>
        <w:rPr>
          <w:rFonts w:ascii="AppleSystemUIFont" w:eastAsiaTheme="minorEastAsia" w:hAnsi="AppleSystemUIFont" w:cs="AppleSystemUIFont"/>
          <w:sz w:val="26"/>
          <w:szCs w:val="26"/>
          <w:lang w:val="en-US"/>
          <w14:ligatures w14:val="standardContextual"/>
        </w:rPr>
        <w:t xml:space="preserve"> have metabolic </w:t>
      </w:r>
      <w:proofErr w:type="gramStart"/>
      <w:r>
        <w:rPr>
          <w:rFonts w:ascii="AppleSystemUIFont" w:eastAsiaTheme="minorEastAsia" w:hAnsi="AppleSystemUIFont" w:cs="AppleSystemUIFont"/>
          <w:sz w:val="26"/>
          <w:szCs w:val="26"/>
          <w:lang w:val="en-US"/>
          <w14:ligatures w14:val="standardContextual"/>
        </w:rPr>
        <w:t>dysfunction</w:t>
      </w:r>
      <w:proofErr w:type="gramEnd"/>
    </w:p>
    <w:p w14:paraId="507545F0"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sidRPr="001E213A">
        <w:rPr>
          <w:rFonts w:ascii="AppleSystemUIFont" w:eastAsiaTheme="minorEastAsia" w:hAnsi="AppleSystemUIFont" w:cs="AppleSystemUIFont"/>
          <w:b/>
          <w:bCs/>
          <w:sz w:val="26"/>
          <w:szCs w:val="26"/>
          <w:lang w:val="en-US"/>
          <w14:ligatures w14:val="standardContextual"/>
        </w:rPr>
        <w:t>21%</w:t>
      </w:r>
      <w:r>
        <w:rPr>
          <w:rFonts w:ascii="AppleSystemUIFont" w:eastAsiaTheme="minorEastAsia" w:hAnsi="AppleSystemUIFont" w:cs="AppleSystemUIFont"/>
          <w:sz w:val="26"/>
          <w:szCs w:val="26"/>
          <w:lang w:val="en-US"/>
          <w14:ligatures w14:val="standardContextual"/>
        </w:rPr>
        <w:t xml:space="preserve"> have hematologic </w:t>
      </w:r>
      <w:proofErr w:type="gramStart"/>
      <w:r>
        <w:rPr>
          <w:rFonts w:ascii="AppleSystemUIFont" w:eastAsiaTheme="minorEastAsia" w:hAnsi="AppleSystemUIFont" w:cs="AppleSystemUIFont"/>
          <w:sz w:val="26"/>
          <w:szCs w:val="26"/>
          <w:lang w:val="en-US"/>
          <w14:ligatures w14:val="standardContextual"/>
        </w:rPr>
        <w:t>dysfunction</w:t>
      </w:r>
      <w:proofErr w:type="gramEnd"/>
    </w:p>
    <w:p w14:paraId="3CB913A2"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sidRPr="001E213A">
        <w:rPr>
          <w:rFonts w:ascii="AppleSystemUIFont" w:eastAsiaTheme="minorEastAsia" w:hAnsi="AppleSystemUIFont" w:cs="AppleSystemUIFont"/>
          <w:b/>
          <w:bCs/>
          <w:sz w:val="26"/>
          <w:szCs w:val="26"/>
          <w:lang w:val="en-US"/>
          <w14:ligatures w14:val="standardContextual"/>
        </w:rPr>
        <w:t>20%</w:t>
      </w:r>
      <w:r>
        <w:rPr>
          <w:rFonts w:ascii="AppleSystemUIFont" w:eastAsiaTheme="minorEastAsia" w:hAnsi="AppleSystemUIFont" w:cs="AppleSystemUIFont"/>
          <w:sz w:val="26"/>
          <w:szCs w:val="26"/>
          <w:lang w:val="en-US"/>
          <w14:ligatures w14:val="standardContextual"/>
        </w:rPr>
        <w:t xml:space="preserve"> have liver </w:t>
      </w:r>
      <w:proofErr w:type="gramStart"/>
      <w:r>
        <w:rPr>
          <w:rFonts w:ascii="AppleSystemUIFont" w:eastAsiaTheme="minorEastAsia" w:hAnsi="AppleSystemUIFont" w:cs="AppleSystemUIFont"/>
          <w:sz w:val="26"/>
          <w:szCs w:val="26"/>
          <w:lang w:val="en-US"/>
          <w14:ligatures w14:val="standardContextual"/>
        </w:rPr>
        <w:t>disease</w:t>
      </w:r>
      <w:proofErr w:type="gramEnd"/>
    </w:p>
    <w:p w14:paraId="5FF4E570"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sidRPr="001E213A">
        <w:rPr>
          <w:rFonts w:ascii="AppleSystemUIFont" w:eastAsiaTheme="minorEastAsia" w:hAnsi="AppleSystemUIFont" w:cs="AppleSystemUIFont"/>
          <w:b/>
          <w:bCs/>
          <w:sz w:val="26"/>
          <w:szCs w:val="26"/>
          <w:lang w:val="en-US"/>
          <w14:ligatures w14:val="standardContextual"/>
        </w:rPr>
        <w:t xml:space="preserve">19% </w:t>
      </w:r>
      <w:r w:rsidRPr="001E213A">
        <w:rPr>
          <w:rFonts w:ascii="AppleSystemUIFont" w:eastAsiaTheme="minorEastAsia" w:hAnsi="AppleSystemUIFont" w:cs="AppleSystemUIFont"/>
          <w:sz w:val="26"/>
          <w:szCs w:val="26"/>
          <w:lang w:val="en-US"/>
          <w14:ligatures w14:val="standardContextual"/>
        </w:rPr>
        <w:t>have</w:t>
      </w:r>
      <w:r>
        <w:rPr>
          <w:rFonts w:ascii="AppleSystemUIFont" w:eastAsiaTheme="minorEastAsia" w:hAnsi="AppleSystemUIFont" w:cs="AppleSystemUIFont"/>
          <w:sz w:val="26"/>
          <w:szCs w:val="26"/>
          <w:lang w:val="en-US"/>
          <w14:ligatures w14:val="standardContextual"/>
        </w:rPr>
        <w:t xml:space="preserve"> uncomplicated </w:t>
      </w:r>
      <w:proofErr w:type="gramStart"/>
      <w:r>
        <w:rPr>
          <w:rFonts w:ascii="AppleSystemUIFont" w:eastAsiaTheme="minorEastAsia" w:hAnsi="AppleSystemUIFont" w:cs="AppleSystemUIFont"/>
          <w:sz w:val="26"/>
          <w:szCs w:val="26"/>
          <w:lang w:val="en-US"/>
          <w14:ligatures w14:val="standardContextual"/>
        </w:rPr>
        <w:t>diabetes</w:t>
      </w:r>
      <w:proofErr w:type="gramEnd"/>
    </w:p>
    <w:p w14:paraId="5112F073"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sidRPr="001E213A">
        <w:rPr>
          <w:rFonts w:ascii="AppleSystemUIFont" w:eastAsiaTheme="minorEastAsia" w:hAnsi="AppleSystemUIFont" w:cs="AppleSystemUIFont"/>
          <w:b/>
          <w:bCs/>
          <w:sz w:val="26"/>
          <w:szCs w:val="26"/>
          <w:lang w:val="en-US"/>
          <w14:ligatures w14:val="standardContextual"/>
        </w:rPr>
        <w:t>19%</w:t>
      </w:r>
      <w:r>
        <w:rPr>
          <w:rFonts w:ascii="AppleSystemUIFont" w:eastAsiaTheme="minorEastAsia" w:hAnsi="AppleSystemUIFont" w:cs="AppleSystemUIFont"/>
          <w:sz w:val="26"/>
          <w:szCs w:val="26"/>
          <w:lang w:val="en-US"/>
          <w14:ligatures w14:val="standardContextual"/>
        </w:rPr>
        <w:t xml:space="preserve"> have </w:t>
      </w:r>
      <w:proofErr w:type="gramStart"/>
      <w:r>
        <w:rPr>
          <w:rFonts w:ascii="AppleSystemUIFont" w:eastAsiaTheme="minorEastAsia" w:hAnsi="AppleSystemUIFont" w:cs="AppleSystemUIFont"/>
          <w:sz w:val="26"/>
          <w:szCs w:val="26"/>
          <w:lang w:val="en-US"/>
          <w14:ligatures w14:val="standardContextual"/>
        </w:rPr>
        <w:t>malignancy</w:t>
      </w:r>
      <w:proofErr w:type="gramEnd"/>
    </w:p>
    <w:p w14:paraId="6C60123B" w14:textId="77777777" w:rsidR="00912FE5" w:rsidRDefault="00912FE5" w:rsidP="00912FE5">
      <w:pPr>
        <w:pStyle w:val="paragraph"/>
        <w:numPr>
          <w:ilvl w:val="0"/>
          <w:numId w:val="6"/>
        </w:numPr>
        <w:spacing w:before="0" w:beforeAutospacing="0" w:after="0" w:afterAutospacing="0"/>
        <w:textAlignment w:val="baseline"/>
        <w:rPr>
          <w:rFonts w:ascii="AppleSystemUIFont" w:eastAsiaTheme="minorEastAsia" w:hAnsi="AppleSystemUIFont" w:cs="AppleSystemUIFont"/>
          <w:sz w:val="26"/>
          <w:szCs w:val="26"/>
          <w:lang w:val="en-US"/>
          <w14:ligatures w14:val="standardContextual"/>
        </w:rPr>
      </w:pPr>
      <w:r w:rsidRPr="001E213A">
        <w:rPr>
          <w:rFonts w:ascii="AppleSystemUIFont" w:eastAsiaTheme="minorEastAsia" w:hAnsi="AppleSystemUIFont" w:cs="AppleSystemUIFont"/>
          <w:b/>
          <w:bCs/>
          <w:sz w:val="26"/>
          <w:szCs w:val="26"/>
          <w:lang w:val="en-US"/>
          <w14:ligatures w14:val="standardContextual"/>
        </w:rPr>
        <w:t>17%</w:t>
      </w:r>
      <w:r>
        <w:rPr>
          <w:rFonts w:ascii="AppleSystemUIFont" w:eastAsiaTheme="minorEastAsia" w:hAnsi="AppleSystemUIFont" w:cs="AppleSystemUIFont"/>
          <w:sz w:val="26"/>
          <w:szCs w:val="26"/>
          <w:lang w:val="en-US"/>
          <w14:ligatures w14:val="standardContextual"/>
        </w:rPr>
        <w:t xml:space="preserve"> have severe respiratory </w:t>
      </w:r>
      <w:proofErr w:type="gramStart"/>
      <w:r>
        <w:rPr>
          <w:rFonts w:ascii="AppleSystemUIFont" w:eastAsiaTheme="minorEastAsia" w:hAnsi="AppleSystemUIFont" w:cs="AppleSystemUIFont"/>
          <w:sz w:val="26"/>
          <w:szCs w:val="26"/>
          <w:lang w:val="en-US"/>
          <w14:ligatures w14:val="standardContextual"/>
        </w:rPr>
        <w:t>failure</w:t>
      </w:r>
      <w:proofErr w:type="gramEnd"/>
    </w:p>
    <w:p w14:paraId="05BCB31C" w14:textId="77777777" w:rsidR="00912FE5" w:rsidRDefault="00912FE5" w:rsidP="00912FE5">
      <w:pPr>
        <w:pStyle w:val="paragraph"/>
        <w:spacing w:before="0" w:beforeAutospacing="0" w:after="0" w:afterAutospacing="0"/>
        <w:ind w:left="720"/>
        <w:textAlignment w:val="baseline"/>
        <w:rPr>
          <w:rFonts w:ascii="AppleSystemUIFont" w:eastAsiaTheme="minorEastAsia" w:hAnsi="AppleSystemUIFont" w:cs="AppleSystemUIFont"/>
          <w:sz w:val="26"/>
          <w:szCs w:val="26"/>
          <w:lang w:val="en-US"/>
          <w14:ligatures w14:val="standardContextual"/>
        </w:rPr>
      </w:pPr>
    </w:p>
    <w:p w14:paraId="10D463C6" w14:textId="77777777" w:rsidR="00912FE5" w:rsidRDefault="00912FE5" w:rsidP="0082594A">
      <w:pPr>
        <w:pStyle w:val="paragraph"/>
        <w:spacing w:before="0" w:beforeAutospacing="0" w:after="0" w:afterAutospacing="0"/>
        <w:textAlignment w:val="baseline"/>
        <w:rPr>
          <w:rFonts w:ascii="AppleSystemUIFont" w:eastAsiaTheme="minorEastAsia" w:hAnsi="AppleSystemUIFont" w:cs="AppleSystemUIFont"/>
          <w:b/>
          <w:bCs/>
          <w:sz w:val="26"/>
          <w:szCs w:val="26"/>
          <w:lang w:val="en-US"/>
          <w14:ligatures w14:val="standardContextual"/>
        </w:rPr>
      </w:pPr>
    </w:p>
    <w:p w14:paraId="2A429D54" w14:textId="70D146FB" w:rsidR="0082594A" w:rsidRDefault="0045271F" w:rsidP="0082594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4C87BBE1" wp14:editId="22356A48">
            <wp:extent cx="4197985" cy="2888615"/>
            <wp:effectExtent l="0" t="0" r="0" b="0"/>
            <wp:docPr id="1304672646" name="Picture 4" descr="A graph of a patient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72646" name="Picture 4" descr="A graph of a patient with blue and orange bars&#10;&#10;Description automatically generated"/>
                    <pic:cNvPicPr>
                      <a:picLocks noChangeAspect="1" noChangeArrowheads="1"/>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97985" cy="2888615"/>
                    </a:xfrm>
                    <a:prstGeom prst="rect">
                      <a:avLst/>
                    </a:prstGeom>
                    <a:noFill/>
                    <a:ln>
                      <a:noFill/>
                    </a:ln>
                  </pic:spPr>
                </pic:pic>
              </a:graphicData>
            </a:graphic>
          </wp:inline>
        </w:drawing>
      </w:r>
    </w:p>
    <w:p w14:paraId="589A7023"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sidRPr="7044957A">
        <w:rPr>
          <w:rStyle w:val="eop"/>
          <w:rFonts w:ascii="Aptos" w:eastAsiaTheme="majorEastAsia" w:hAnsi="Aptos" w:cs="Segoe UI"/>
        </w:rPr>
        <w:t> </w:t>
      </w:r>
    </w:p>
    <w:p w14:paraId="37CCD9A3"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48C623C5" w14:textId="4829E95C" w:rsidR="0082594A" w:rsidRDefault="00057C93" w:rsidP="0082594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7B161EF" wp14:editId="54BAA9FE">
            <wp:extent cx="5274310" cy="2661285"/>
            <wp:effectExtent l="0" t="0" r="2540" b="5715"/>
            <wp:docPr id="2030654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7457296F" w14:textId="77777777" w:rsidR="0082594A" w:rsidRDefault="0082594A" w:rsidP="0082594A">
      <w:pPr>
        <w:pStyle w:val="paragraph"/>
        <w:spacing w:before="0" w:beforeAutospacing="0" w:after="0" w:afterAutospacing="0"/>
        <w:textAlignment w:val="baseline"/>
        <w:rPr>
          <w:rStyle w:val="normaltextrun"/>
          <w:rFonts w:ascii="Aptos" w:eastAsiaTheme="majorEastAsia" w:hAnsi="Aptos" w:cs="Segoe UI"/>
          <w:lang w:val="en-CA"/>
        </w:rPr>
      </w:pPr>
    </w:p>
    <w:p w14:paraId="4EDD849B" w14:textId="2C53E950" w:rsidR="0082594A" w:rsidRDefault="00C855B4" w:rsidP="0082594A">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62BCA2C8" wp14:editId="76BFA74B">
            <wp:extent cx="5153660" cy="2888615"/>
            <wp:effectExtent l="0" t="0" r="8890" b="0"/>
            <wp:docPr id="1913153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53660" cy="2888615"/>
                    </a:xfrm>
                    <a:prstGeom prst="rect">
                      <a:avLst/>
                    </a:prstGeom>
                    <a:noFill/>
                    <a:ln>
                      <a:noFill/>
                    </a:ln>
                  </pic:spPr>
                </pic:pic>
              </a:graphicData>
            </a:graphic>
          </wp:inline>
        </w:drawing>
      </w:r>
    </w:p>
    <w:p w14:paraId="2334FCC3"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sidRPr="7044957A">
        <w:rPr>
          <w:rStyle w:val="eop"/>
          <w:rFonts w:ascii="Aptos" w:eastAsiaTheme="majorEastAsia" w:hAnsi="Aptos" w:cs="Segoe UI"/>
        </w:rPr>
        <w:t> </w:t>
      </w:r>
    </w:p>
    <w:p w14:paraId="42D17F22"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7A072153" w14:textId="2C8F5B9D" w:rsidR="0082594A" w:rsidRDefault="009E4F6B" w:rsidP="0082594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C2A0C47" wp14:editId="5C1BFF6D">
            <wp:extent cx="4208145" cy="2888615"/>
            <wp:effectExtent l="0" t="0" r="1905" b="0"/>
            <wp:docPr id="1375300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208145" cy="2888615"/>
                    </a:xfrm>
                    <a:prstGeom prst="rect">
                      <a:avLst/>
                    </a:prstGeom>
                    <a:noFill/>
                    <a:ln>
                      <a:noFill/>
                    </a:ln>
                  </pic:spPr>
                </pic:pic>
              </a:graphicData>
            </a:graphic>
          </wp:inline>
        </w:drawing>
      </w:r>
    </w:p>
    <w:p w14:paraId="7E967585"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sidRPr="7044957A">
        <w:rPr>
          <w:rStyle w:val="eop"/>
          <w:rFonts w:ascii="Aptos" w:eastAsiaTheme="majorEastAsia" w:hAnsi="Aptos" w:cs="Segoe UI"/>
        </w:rPr>
        <w:t> </w:t>
      </w:r>
    </w:p>
    <w:p w14:paraId="6D275FA2" w14:textId="3B237420" w:rsidR="0082594A" w:rsidRDefault="00EA54D9" w:rsidP="0082594A">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6B5FCEE0" wp14:editId="07CA860B">
            <wp:extent cx="4935855" cy="2888615"/>
            <wp:effectExtent l="0" t="0" r="0" b="0"/>
            <wp:docPr id="941572270" name="Picture 8"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72270" name="Picture 8" descr="A graph of a number of patients&#10;&#10;Description automatically generated"/>
                    <pic:cNvPicPr>
                      <a:picLocks noChangeAspect="1" noChangeArrowheads="1"/>
                    </pic:cNvPicPr>
                  </pic:nvPicPr>
                  <pic:blipFill>
                    <a:blip r:embed="rId9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35855" cy="2888615"/>
                    </a:xfrm>
                    <a:prstGeom prst="rect">
                      <a:avLst/>
                    </a:prstGeom>
                    <a:noFill/>
                    <a:ln>
                      <a:noFill/>
                    </a:ln>
                  </pic:spPr>
                </pic:pic>
              </a:graphicData>
            </a:graphic>
          </wp:inline>
        </w:drawing>
      </w:r>
    </w:p>
    <w:p w14:paraId="1A8CAE7C" w14:textId="77777777" w:rsidR="0082594A" w:rsidRDefault="0082594A" w:rsidP="0082594A">
      <w:pPr>
        <w:pStyle w:val="paragraph"/>
        <w:spacing w:before="0" w:beforeAutospacing="0" w:after="0" w:afterAutospacing="0"/>
        <w:jc w:val="center"/>
        <w:textAlignment w:val="baseline"/>
      </w:pPr>
    </w:p>
    <w:p w14:paraId="220E7C6D"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sidRPr="7044957A">
        <w:rPr>
          <w:rStyle w:val="eop"/>
          <w:rFonts w:ascii="Aptos" w:eastAsiaTheme="majorEastAsia" w:hAnsi="Aptos" w:cs="Segoe UI"/>
        </w:rPr>
        <w:t> </w:t>
      </w:r>
    </w:p>
    <w:p w14:paraId="20C82FFA" w14:textId="4D8398E3" w:rsidR="0082594A" w:rsidRDefault="00AE424D" w:rsidP="0082594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71BAAFFC" wp14:editId="2FB2C527">
            <wp:extent cx="5274310" cy="2637155"/>
            <wp:effectExtent l="0" t="0" r="2540" b="0"/>
            <wp:docPr id="1750585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AE53D26" w14:textId="77777777" w:rsidR="0082594A" w:rsidRDefault="0082594A" w:rsidP="0082594A">
      <w:pPr>
        <w:pStyle w:val="paragraph"/>
        <w:spacing w:before="0" w:beforeAutospacing="0" w:after="0" w:afterAutospacing="0"/>
        <w:jc w:val="center"/>
        <w:textAlignment w:val="baseline"/>
      </w:pPr>
    </w:p>
    <w:p w14:paraId="07679E8B" w14:textId="77777777" w:rsidR="0082594A" w:rsidRDefault="0082594A" w:rsidP="0082594A">
      <w:pPr>
        <w:pStyle w:val="paragraph"/>
        <w:spacing w:before="0" w:beforeAutospacing="0" w:after="0" w:afterAutospacing="0"/>
        <w:textAlignment w:val="baseline"/>
        <w:rPr>
          <w:rStyle w:val="normaltextrun"/>
          <w:rFonts w:ascii="Aptos" w:eastAsiaTheme="majorEastAsia" w:hAnsi="Aptos" w:cs="Segoe UI"/>
          <w:lang w:val="en-CA"/>
        </w:rPr>
      </w:pPr>
    </w:p>
    <w:p w14:paraId="2D39F5C4" w14:textId="4C8D2D88" w:rsidR="0082594A" w:rsidRDefault="007519EC" w:rsidP="0082594A">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6CB4CBB7" wp14:editId="201480C8">
            <wp:extent cx="5274310" cy="2835910"/>
            <wp:effectExtent l="0" t="0" r="2540" b="0"/>
            <wp:docPr id="80442789" name="Picture 10" descr="A graph of a patient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2789" name="Picture 10" descr="A graph of a patient with blue and orange bars&#10;&#10;Description automatically generated"/>
                    <pic:cNvPicPr>
                      <a:picLocks noChangeAspect="1" noChangeArrowheads="1"/>
                    </pic:cNvPicPr>
                  </pic:nvPicPr>
                  <pic:blipFill>
                    <a:blip r:embed="rId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23962DAE"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sidRPr="7044957A">
        <w:rPr>
          <w:rStyle w:val="eop"/>
          <w:rFonts w:ascii="Aptos" w:eastAsiaTheme="majorEastAsia" w:hAnsi="Aptos" w:cs="Segoe UI"/>
        </w:rPr>
        <w:t> </w:t>
      </w:r>
    </w:p>
    <w:p w14:paraId="53633F01" w14:textId="05A3EBF3" w:rsidR="0082594A" w:rsidRDefault="00366E03" w:rsidP="0082594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2BB63157" wp14:editId="2442488A">
            <wp:extent cx="5274310" cy="2715260"/>
            <wp:effectExtent l="0" t="0" r="2540" b="8890"/>
            <wp:docPr id="1319688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2715260"/>
                    </a:xfrm>
                    <a:prstGeom prst="rect">
                      <a:avLst/>
                    </a:prstGeom>
                    <a:noFill/>
                    <a:ln>
                      <a:noFill/>
                    </a:ln>
                  </pic:spPr>
                </pic:pic>
              </a:graphicData>
            </a:graphic>
          </wp:inline>
        </w:drawing>
      </w:r>
    </w:p>
    <w:p w14:paraId="2174FE8E" w14:textId="77777777" w:rsidR="0082594A" w:rsidRDefault="0082594A" w:rsidP="0082594A">
      <w:pPr>
        <w:pStyle w:val="paragraph"/>
        <w:spacing w:before="0" w:beforeAutospacing="0" w:after="0" w:afterAutospacing="0"/>
        <w:jc w:val="center"/>
        <w:rPr>
          <w:rFonts w:ascii="Segoe UI" w:hAnsi="Segoe UI" w:cs="Segoe UI"/>
          <w:sz w:val="18"/>
          <w:szCs w:val="18"/>
        </w:rPr>
      </w:pPr>
    </w:p>
    <w:p w14:paraId="2056445C" w14:textId="7C9F7422" w:rsidR="0082594A" w:rsidRDefault="005D46C1" w:rsidP="0082594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3726485D" wp14:editId="1DE59CA5">
            <wp:extent cx="4956175" cy="2888615"/>
            <wp:effectExtent l="0" t="0" r="0" b="0"/>
            <wp:docPr id="1490711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56175" cy="2888615"/>
                    </a:xfrm>
                    <a:prstGeom prst="rect">
                      <a:avLst/>
                    </a:prstGeom>
                    <a:noFill/>
                    <a:ln>
                      <a:noFill/>
                    </a:ln>
                  </pic:spPr>
                </pic:pic>
              </a:graphicData>
            </a:graphic>
          </wp:inline>
        </w:drawing>
      </w:r>
    </w:p>
    <w:p w14:paraId="28894ECC"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lastRenderedPageBreak/>
        <w:t> </w:t>
      </w:r>
    </w:p>
    <w:p w14:paraId="36A0A5A0"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sidRPr="7044957A">
        <w:rPr>
          <w:rStyle w:val="eop"/>
          <w:rFonts w:ascii="Aptos" w:eastAsiaTheme="majorEastAsia" w:hAnsi="Aptos" w:cs="Segoe UI"/>
        </w:rPr>
        <w:t>   </w:t>
      </w:r>
    </w:p>
    <w:p w14:paraId="4BFEC9D5" w14:textId="202AA8B8" w:rsidR="0082594A" w:rsidRDefault="00162F5D" w:rsidP="0082594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2C84B73E" wp14:editId="0CB71680">
            <wp:extent cx="5247640" cy="2888615"/>
            <wp:effectExtent l="0" t="0" r="0" b="0"/>
            <wp:docPr id="1900701517" name="Picture 13" descr="A graph of a number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01517" name="Picture 13" descr="A graph of a number of blue and orange bars&#10;&#10;Description automatically generated"/>
                    <pic:cNvPicPr>
                      <a:picLocks noChangeAspect="1" noChangeArrowheads="1"/>
                    </pic:cNvPicPr>
                  </pic:nvPicPr>
                  <pic:blipFill>
                    <a:blip r:embed="rId10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47640" cy="2888615"/>
                    </a:xfrm>
                    <a:prstGeom prst="rect">
                      <a:avLst/>
                    </a:prstGeom>
                    <a:noFill/>
                    <a:ln>
                      <a:noFill/>
                    </a:ln>
                  </pic:spPr>
                </pic:pic>
              </a:graphicData>
            </a:graphic>
          </wp:inline>
        </w:drawing>
      </w:r>
    </w:p>
    <w:p w14:paraId="0891E100" w14:textId="77777777" w:rsidR="0082594A" w:rsidRDefault="0082594A" w:rsidP="0082594A">
      <w:pPr>
        <w:pStyle w:val="paragraph"/>
        <w:spacing w:before="0" w:beforeAutospacing="0" w:after="0" w:afterAutospacing="0"/>
        <w:textAlignment w:val="baseline"/>
        <w:rPr>
          <w:rStyle w:val="normaltextrun"/>
          <w:rFonts w:ascii="Aptos" w:eastAsiaTheme="majorEastAsia" w:hAnsi="Aptos" w:cs="Segoe UI"/>
          <w:lang w:val="en-CA"/>
        </w:rPr>
      </w:pPr>
    </w:p>
    <w:p w14:paraId="5F7170B3"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1DFD699B"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1DC92C56" w14:textId="77777777" w:rsidR="0082594A" w:rsidRDefault="0082594A" w:rsidP="0082594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3E99192D" w14:textId="77777777" w:rsidR="00DA2452" w:rsidRDefault="00DA2452">
      <w:pPr>
        <w:rPr>
          <w:rFonts w:eastAsiaTheme="majorEastAsia" w:cstheme="majorBidi"/>
          <w:color w:val="0F4761" w:themeColor="accent1" w:themeShade="BF"/>
        </w:rPr>
      </w:pPr>
      <w:r>
        <w:br w:type="page"/>
      </w:r>
    </w:p>
    <w:p w14:paraId="1E3AD89A" w14:textId="48D215BF" w:rsidR="0082594A" w:rsidRPr="0082594A" w:rsidRDefault="00995080" w:rsidP="00995080">
      <w:pPr>
        <w:pStyle w:val="Heading5"/>
      </w:pPr>
      <w:r>
        <w:lastRenderedPageBreak/>
        <w:t>Box Plots</w:t>
      </w:r>
    </w:p>
    <w:p w14:paraId="1E106A4A" w14:textId="77777777" w:rsidR="00616B0A" w:rsidRDefault="00616B0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The median age is higher among non-survivors compared to survivors, with similar variability observed in both groups.</w:t>
      </w:r>
      <w:r>
        <w:rPr>
          <w:rStyle w:val="eop"/>
          <w:rFonts w:ascii="Aptos" w:eastAsiaTheme="majorEastAsia" w:hAnsi="Aptos" w:cs="Segoe UI"/>
        </w:rPr>
        <w:t> </w:t>
      </w:r>
    </w:p>
    <w:p w14:paraId="76CA4AEF" w14:textId="22BA92FA" w:rsidR="00616B0A" w:rsidRDefault="00AF3BC5"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25DEB510" wp14:editId="2FD32BF2">
            <wp:extent cx="3564255" cy="2888615"/>
            <wp:effectExtent l="0" t="0" r="0" b="0"/>
            <wp:docPr id="9920814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p>
    <w:p w14:paraId="49A9998D" w14:textId="77777777" w:rsidR="00616B0A" w:rsidRDefault="00616B0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Non-survivors exhibit a slightly higher maximum heart rate compared to survivors. In the survivor group, data points are more concentrated around the center, while outliers contribute to the right skewed distribution observed in both groups.</w:t>
      </w:r>
      <w:r>
        <w:rPr>
          <w:rStyle w:val="eop"/>
          <w:rFonts w:ascii="Aptos" w:eastAsiaTheme="majorEastAsia" w:hAnsi="Aptos" w:cs="Segoe UI"/>
        </w:rPr>
        <w:t> </w:t>
      </w:r>
    </w:p>
    <w:p w14:paraId="0A749144"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34F5856B" w14:textId="0D0BFCEC" w:rsidR="00616B0A" w:rsidRDefault="004636D1"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4137A4D8" wp14:editId="4C5446E2">
            <wp:extent cx="3626485" cy="2888615"/>
            <wp:effectExtent l="0" t="0" r="0" b="0"/>
            <wp:docPr id="306481198" name="Picture 15"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81198" name="Picture 15" descr="A graph of a box plot&#10;&#10;Description automatically generated"/>
                    <pic:cNvPicPr>
                      <a:picLocks noChangeAspect="1" noChangeArrowheads="1"/>
                    </pic:cNvPicPr>
                  </pic:nvPicPr>
                  <pic:blipFill>
                    <a:blip r:embed="rId10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3E1FBAE5" w14:textId="77777777" w:rsidR="000F2EB0" w:rsidRDefault="000F2EB0">
      <w:pPr>
        <w:rPr>
          <w:rStyle w:val="normaltextrun"/>
          <w:rFonts w:ascii="Aptos" w:eastAsiaTheme="majorEastAsia" w:hAnsi="Aptos" w:cs="Segoe UI"/>
        </w:rPr>
      </w:pPr>
      <w:r>
        <w:rPr>
          <w:rStyle w:val="normaltextrun"/>
          <w:rFonts w:ascii="Aptos" w:eastAsiaTheme="majorEastAsia" w:hAnsi="Aptos" w:cs="Segoe UI"/>
        </w:rPr>
        <w:br w:type="page"/>
      </w:r>
    </w:p>
    <w:p w14:paraId="4CF58F28" w14:textId="4719A6C5" w:rsidR="00616B0A" w:rsidRPr="004636D1" w:rsidRDefault="00616B0A" w:rsidP="00AA6F39">
      <w:pPr>
        <w:jc w:val="center"/>
        <w:rPr>
          <w:rFonts w:ascii="Aptos" w:eastAsiaTheme="majorEastAsia" w:hAnsi="Aptos" w:cs="Segoe UI"/>
        </w:rPr>
      </w:pPr>
      <w:r>
        <w:rPr>
          <w:rStyle w:val="normaltextrun"/>
          <w:rFonts w:ascii="Aptos" w:eastAsiaTheme="majorEastAsia" w:hAnsi="Aptos" w:cs="Segoe UI"/>
        </w:rPr>
        <w:lastRenderedPageBreak/>
        <w:t>The median of the minimum heart rate is nearly identical for the two groups. The box plot illustrates a tighter concentration of data points around the median for the survivor group, resulting in a much narrower shape.</w:t>
      </w:r>
      <w:r w:rsidR="0097177A" w:rsidRPr="0097177A">
        <w:t xml:space="preserve"> </w:t>
      </w:r>
      <w:r w:rsidR="0097177A">
        <w:rPr>
          <w:noProof/>
        </w:rPr>
        <w:drawing>
          <wp:inline distT="0" distB="0" distL="0" distR="0" wp14:anchorId="05E6BB71" wp14:editId="47B4EE02">
            <wp:extent cx="3626485" cy="2888615"/>
            <wp:effectExtent l="0" t="0" r="0" b="0"/>
            <wp:docPr id="12233990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0381D1AB" w14:textId="77777777" w:rsidR="00616B0A" w:rsidRDefault="00616B0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The box plot illustrates a slightly higher mean heart rate in the non-survivor group. Outliers are contributing to a right-skewed shape in the survivor group, while the non-survivor group exhibits a more normal distribution.</w:t>
      </w:r>
      <w:r>
        <w:rPr>
          <w:rStyle w:val="eop"/>
          <w:rFonts w:ascii="Aptos" w:eastAsiaTheme="majorEastAsia" w:hAnsi="Aptos" w:cs="Segoe UI"/>
        </w:rPr>
        <w:t> </w:t>
      </w:r>
    </w:p>
    <w:p w14:paraId="26554252"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2FDE1C48" w14:textId="62D479D3" w:rsidR="00616B0A" w:rsidRDefault="004F1D28"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2E09C01B" wp14:editId="52A61720">
            <wp:extent cx="3626485" cy="2888615"/>
            <wp:effectExtent l="0" t="0" r="0" b="0"/>
            <wp:docPr id="320581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76EFBD7C" w14:textId="77777777" w:rsidR="00616B0A" w:rsidRDefault="00616B0A" w:rsidP="00616B0A">
      <w:pPr>
        <w:rPr>
          <w:rStyle w:val="normaltextrun"/>
          <w:rFonts w:ascii="Aptos" w:eastAsiaTheme="majorEastAsia" w:hAnsi="Aptos" w:cs="Segoe UI"/>
        </w:rPr>
      </w:pPr>
      <w:r>
        <w:rPr>
          <w:rStyle w:val="normaltextrun"/>
          <w:rFonts w:ascii="Aptos" w:eastAsiaTheme="majorEastAsia" w:hAnsi="Aptos" w:cs="Segoe UI"/>
        </w:rPr>
        <w:br w:type="page"/>
      </w:r>
    </w:p>
    <w:p w14:paraId="66453B40" w14:textId="77777777" w:rsidR="00616B0A" w:rsidRDefault="00616B0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lastRenderedPageBreak/>
        <w:t>The medians of the maximum Mean Arterial Pressure (MAP) in the two groups are identical, but the shape of the distribution in both groups is highly influenced by outliers, causing it to become skewed.</w:t>
      </w:r>
      <w:r>
        <w:rPr>
          <w:rStyle w:val="eop"/>
          <w:rFonts w:ascii="Aptos" w:eastAsiaTheme="majorEastAsia" w:hAnsi="Aptos" w:cs="Segoe UI"/>
        </w:rPr>
        <w:t> </w:t>
      </w:r>
    </w:p>
    <w:p w14:paraId="08FEF42C" w14:textId="0C5290DC" w:rsidR="00616B0A" w:rsidRDefault="00F36849"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48BE8C78" wp14:editId="5238A537">
            <wp:extent cx="3626485" cy="2888615"/>
            <wp:effectExtent l="0" t="0" r="0" b="0"/>
            <wp:docPr id="11957743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37EA015E" w14:textId="2FAC79C0" w:rsidR="00616B0A" w:rsidRDefault="00616B0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 xml:space="preserve">The median of min MAP is </w:t>
      </w:r>
      <w:r w:rsidR="00975AEE">
        <w:rPr>
          <w:rStyle w:val="normaltextrun"/>
          <w:rFonts w:ascii="Aptos" w:eastAsiaTheme="majorEastAsia" w:hAnsi="Aptos" w:cs="Segoe UI"/>
          <w:lang w:val="en-CA"/>
        </w:rPr>
        <w:t>higher,</w:t>
      </w:r>
      <w:r>
        <w:rPr>
          <w:rStyle w:val="normaltextrun"/>
          <w:rFonts w:ascii="Aptos" w:eastAsiaTheme="majorEastAsia" w:hAnsi="Aptos" w:cs="Segoe UI"/>
          <w:lang w:val="en-CA"/>
        </w:rPr>
        <w:t xml:space="preserve"> and the data points </w:t>
      </w:r>
      <w:r w:rsidR="00F36849">
        <w:rPr>
          <w:rStyle w:val="normaltextrun"/>
          <w:rFonts w:ascii="Aptos" w:eastAsiaTheme="majorEastAsia" w:hAnsi="Aptos" w:cs="Segoe UI"/>
          <w:lang w:val="en-CA"/>
        </w:rPr>
        <w:t>are</w:t>
      </w:r>
      <w:r>
        <w:rPr>
          <w:rStyle w:val="normaltextrun"/>
          <w:rFonts w:ascii="Aptos" w:eastAsiaTheme="majorEastAsia" w:hAnsi="Aptos" w:cs="Segoe UI"/>
          <w:lang w:val="en-CA"/>
        </w:rPr>
        <w:t xml:space="preserve"> more concentrated around the median for the survivor group.</w:t>
      </w:r>
      <w:r>
        <w:rPr>
          <w:rStyle w:val="eop"/>
          <w:rFonts w:ascii="Aptos" w:eastAsiaTheme="majorEastAsia" w:hAnsi="Aptos" w:cs="Segoe UI"/>
        </w:rPr>
        <w:t> </w:t>
      </w:r>
    </w:p>
    <w:p w14:paraId="274354A2" w14:textId="60A731F7" w:rsidR="00616B0A" w:rsidRDefault="00975AEE"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9F96E25" wp14:editId="0FC663BD">
            <wp:extent cx="3626485" cy="2888615"/>
            <wp:effectExtent l="0" t="0" r="0" b="0"/>
            <wp:docPr id="1651150931" name="Picture 19"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50931" name="Picture 19" descr="A diagram of a box plot&#10;&#10;Description automatically generated"/>
                    <pic:cNvPicPr>
                      <a:picLocks noChangeAspect="1" noChangeArrowheads="1"/>
                    </pic:cNvPicPr>
                  </pic:nvPicPr>
                  <pic:blipFill>
                    <a:blip r:embed="rId10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5E3BE3F3" w14:textId="77777777" w:rsidR="007743FC" w:rsidRDefault="007743FC">
      <w:pPr>
        <w:rPr>
          <w:rStyle w:val="normaltextrun"/>
          <w:rFonts w:ascii="Aptos" w:eastAsiaTheme="majorEastAsia" w:hAnsi="Aptos" w:cs="Segoe UI"/>
        </w:rPr>
      </w:pPr>
      <w:r>
        <w:rPr>
          <w:rStyle w:val="normaltextrun"/>
          <w:rFonts w:ascii="Aptos" w:eastAsiaTheme="majorEastAsia" w:hAnsi="Aptos" w:cs="Segoe UI"/>
        </w:rPr>
        <w:br w:type="page"/>
      </w:r>
    </w:p>
    <w:p w14:paraId="5D128A64" w14:textId="4BD24F60" w:rsidR="00616B0A" w:rsidRDefault="00616B0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lastRenderedPageBreak/>
        <w:t xml:space="preserve">The variability is higher in </w:t>
      </w:r>
      <w:r w:rsidR="000F2EB0">
        <w:rPr>
          <w:rStyle w:val="normaltextrun"/>
          <w:rFonts w:ascii="Aptos" w:eastAsiaTheme="majorEastAsia" w:hAnsi="Aptos" w:cs="Segoe UI"/>
          <w:lang w:val="en-CA"/>
        </w:rPr>
        <w:t>the non-survivor group, but the median in</w:t>
      </w:r>
      <w:r>
        <w:rPr>
          <w:rStyle w:val="normaltextrun"/>
          <w:rFonts w:ascii="Aptos" w:eastAsiaTheme="majorEastAsia" w:hAnsi="Aptos" w:cs="Segoe UI"/>
          <w:lang w:val="en-CA"/>
        </w:rPr>
        <w:t xml:space="preserve"> both groups is almost the same.</w:t>
      </w:r>
      <w:r>
        <w:rPr>
          <w:rStyle w:val="eop"/>
          <w:rFonts w:ascii="Aptos" w:eastAsiaTheme="majorEastAsia" w:hAnsi="Aptos" w:cs="Segoe UI"/>
        </w:rPr>
        <w:t> </w:t>
      </w:r>
    </w:p>
    <w:p w14:paraId="2B53F95E" w14:textId="0934B896" w:rsidR="00616B0A" w:rsidRDefault="00975AEE"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1760E7A5" wp14:editId="76786667">
            <wp:extent cx="3626485" cy="2888615"/>
            <wp:effectExtent l="0" t="0" r="0" b="0"/>
            <wp:docPr id="337136284" name="Picture 20"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6284" name="Picture 20" descr="A diagram of a box plot&#10;&#10;Description automatically generated"/>
                    <pic:cNvPicPr>
                      <a:picLocks noChangeAspect="1" noChangeArrowheads="1"/>
                    </pic:cNvPicPr>
                  </pic:nvPicPr>
                  <pic:blipFill>
                    <a:blip r:embed="rId10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4F925939" w14:textId="77777777" w:rsidR="00616B0A" w:rsidRDefault="00616B0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The variability is lower in the survivor group for max systolic pressure and the medial on both groups are almost the same.</w:t>
      </w:r>
      <w:r>
        <w:rPr>
          <w:rStyle w:val="eop"/>
          <w:rFonts w:ascii="Aptos" w:eastAsiaTheme="majorEastAsia" w:hAnsi="Aptos" w:cs="Segoe UI"/>
        </w:rPr>
        <w:t> </w:t>
      </w:r>
    </w:p>
    <w:p w14:paraId="3C75C3E3" w14:textId="4699FC87" w:rsidR="00616B0A" w:rsidRDefault="00975AEE"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7BFE66F3" wp14:editId="2D871CFF">
            <wp:extent cx="3626485" cy="2888615"/>
            <wp:effectExtent l="0" t="0" r="0" b="0"/>
            <wp:docPr id="578799414" name="Picture 2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9414" name="Picture 21" descr="A diagram of a box plot&#10;&#10;Description automatically generated"/>
                    <pic:cNvPicPr>
                      <a:picLocks noChangeAspect="1" noChangeArrowheads="1"/>
                    </pic:cNvPicPr>
                  </pic:nvPicPr>
                  <pic:blipFill>
                    <a:blip r:embed="rId1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5E37EDB9" w14:textId="77777777" w:rsidR="007743FC" w:rsidRDefault="007743FC">
      <w:pPr>
        <w:rPr>
          <w:rStyle w:val="normaltextrun"/>
          <w:rFonts w:ascii="Aptos" w:eastAsiaTheme="majorEastAsia" w:hAnsi="Aptos" w:cs="Segoe UI"/>
        </w:rPr>
      </w:pPr>
      <w:r>
        <w:rPr>
          <w:rStyle w:val="normaltextrun"/>
          <w:rFonts w:ascii="Aptos" w:eastAsiaTheme="majorEastAsia" w:hAnsi="Aptos" w:cs="Segoe UI"/>
        </w:rPr>
        <w:br w:type="page"/>
      </w:r>
    </w:p>
    <w:p w14:paraId="0CE8AFB0" w14:textId="3AA4C575" w:rsidR="00616B0A" w:rsidRDefault="00616B0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lastRenderedPageBreak/>
        <w:t>The min systolic pressure is higher in the survivor group and the datapoints are more concentrated around the median.</w:t>
      </w:r>
      <w:r>
        <w:rPr>
          <w:rStyle w:val="eop"/>
          <w:rFonts w:ascii="Aptos" w:eastAsiaTheme="majorEastAsia" w:hAnsi="Aptos" w:cs="Segoe UI"/>
        </w:rPr>
        <w:t> </w:t>
      </w:r>
    </w:p>
    <w:p w14:paraId="55A8ACB5" w14:textId="1C799D10" w:rsidR="00616B0A" w:rsidRDefault="00975AEE"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43D1326B" wp14:editId="6F353AE2">
            <wp:extent cx="3626485" cy="2888615"/>
            <wp:effectExtent l="0" t="0" r="0" b="0"/>
            <wp:docPr id="1009718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42F67751" w14:textId="77777777"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The variability is more in the non-survivor group and the median is less compared to the survivor group.</w:t>
      </w:r>
      <w:r>
        <w:rPr>
          <w:rStyle w:val="eop"/>
          <w:rFonts w:ascii="Aptos" w:eastAsiaTheme="majorEastAsia" w:hAnsi="Aptos" w:cs="Segoe UI"/>
        </w:rPr>
        <w:t> </w:t>
      </w:r>
    </w:p>
    <w:p w14:paraId="044C36EC" w14:textId="008B3660" w:rsidR="00616B0A" w:rsidRDefault="00A01122"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A03F7D7" wp14:editId="523F970D">
            <wp:extent cx="3626485" cy="2888615"/>
            <wp:effectExtent l="0" t="0" r="0" b="0"/>
            <wp:docPr id="960122914" name="Picture 23"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2914" name="Picture 23" descr="A diagram of a box plot&#10;&#10;Description automatically generated"/>
                    <pic:cNvPicPr>
                      <a:picLocks noChangeAspect="1" noChangeArrowheads="1"/>
                    </pic:cNvPicPr>
                  </pic:nvPicPr>
                  <pic:blipFill>
                    <a:blip r:embed="rId1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7AE39CB3"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16718F2C" w14:textId="77777777" w:rsidR="007743FC" w:rsidRDefault="007743FC">
      <w:pPr>
        <w:rPr>
          <w:rStyle w:val="normaltextrun"/>
          <w:rFonts w:ascii="Aptos" w:eastAsiaTheme="majorEastAsia" w:hAnsi="Aptos" w:cs="Segoe UI"/>
        </w:rPr>
      </w:pPr>
      <w:r>
        <w:rPr>
          <w:rStyle w:val="normaltextrun"/>
          <w:rFonts w:ascii="Aptos" w:eastAsiaTheme="majorEastAsia" w:hAnsi="Aptos" w:cs="Segoe UI"/>
        </w:rPr>
        <w:br w:type="page"/>
      </w:r>
    </w:p>
    <w:p w14:paraId="08FF7C3C" w14:textId="22A7B258" w:rsidR="00616B0A" w:rsidRDefault="00616B0A" w:rsidP="00BA2EC7">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lastRenderedPageBreak/>
        <w:t>The median of max diastolic pressure in both groups are almost the same but the data points are more concentrated in the center in the survivor group. The outliers cause the shape to be right skewed in both groups.</w:t>
      </w:r>
      <w:r>
        <w:rPr>
          <w:rStyle w:val="eop"/>
          <w:rFonts w:ascii="Aptos" w:eastAsiaTheme="majorEastAsia" w:hAnsi="Aptos" w:cs="Segoe UI"/>
        </w:rPr>
        <w:t> </w:t>
      </w:r>
    </w:p>
    <w:p w14:paraId="4C4DD15A" w14:textId="5EC75B80" w:rsidR="00616B0A" w:rsidRDefault="0074568C"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34EAEA5D" wp14:editId="039AF359">
            <wp:extent cx="3626485" cy="2888615"/>
            <wp:effectExtent l="0" t="0" r="0" b="0"/>
            <wp:docPr id="6152388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60655571" w14:textId="77777777"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The min diastolic pressure is lower in the non-survivor group.  The data points are more concentrated around the center in the survivor group. Outliers are causing the distribution of the non-survivor group to be right skewed. The survivor group data appears normally distributed.</w:t>
      </w:r>
      <w:r>
        <w:rPr>
          <w:rStyle w:val="eop"/>
          <w:rFonts w:ascii="Aptos" w:eastAsiaTheme="majorEastAsia" w:hAnsi="Aptos" w:cs="Segoe UI"/>
        </w:rPr>
        <w:t> </w:t>
      </w:r>
    </w:p>
    <w:p w14:paraId="2A8BB189" w14:textId="210E1DEF" w:rsidR="00616B0A" w:rsidRDefault="00223E25"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7589976C" wp14:editId="3289CC88">
            <wp:extent cx="3626485" cy="2888615"/>
            <wp:effectExtent l="0" t="0" r="0" b="0"/>
            <wp:docPr id="5644423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4C26944F"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7F1475BC" w14:textId="77777777" w:rsidR="00616B0A" w:rsidRDefault="00616B0A" w:rsidP="00616B0A">
      <w:pPr>
        <w:rPr>
          <w:rStyle w:val="normaltextrun"/>
          <w:rFonts w:ascii="Aptos" w:eastAsiaTheme="majorEastAsia" w:hAnsi="Aptos" w:cs="Segoe UI"/>
        </w:rPr>
      </w:pPr>
      <w:r>
        <w:rPr>
          <w:rStyle w:val="normaltextrun"/>
          <w:rFonts w:ascii="Aptos" w:eastAsiaTheme="majorEastAsia" w:hAnsi="Aptos" w:cs="Segoe UI"/>
        </w:rPr>
        <w:br w:type="page"/>
      </w:r>
    </w:p>
    <w:p w14:paraId="4EF5A1BC" w14:textId="77777777"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lastRenderedPageBreak/>
        <w:t>The variability in the survivor is less compared to the non-survivor group while the median in both groups is nearly identical.</w:t>
      </w:r>
      <w:r>
        <w:rPr>
          <w:rStyle w:val="eop"/>
          <w:rFonts w:ascii="Aptos" w:eastAsiaTheme="majorEastAsia" w:hAnsi="Aptos" w:cs="Segoe UI"/>
        </w:rPr>
        <w:t> </w:t>
      </w:r>
    </w:p>
    <w:p w14:paraId="404A8DA0" w14:textId="359F2AE6" w:rsidR="00616B0A" w:rsidRDefault="00293297"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1AE2B4C3" wp14:editId="552CC7B8">
            <wp:extent cx="3626485" cy="2888615"/>
            <wp:effectExtent l="0" t="0" r="0" b="0"/>
            <wp:docPr id="18168545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07281549" w14:textId="77777777"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The variability in the non-survivor group is greater, while the median in both groups is identical. Outliers are influencing the distribution shape of the non-survivor data to become left skewed.</w:t>
      </w:r>
      <w:r>
        <w:rPr>
          <w:rStyle w:val="eop"/>
          <w:rFonts w:ascii="Aptos" w:eastAsiaTheme="majorEastAsia" w:hAnsi="Aptos" w:cs="Segoe UI"/>
        </w:rPr>
        <w:t> </w:t>
      </w:r>
    </w:p>
    <w:p w14:paraId="27C5430D"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55A9FFAC" w14:textId="363D8190" w:rsidR="00616B0A" w:rsidRDefault="0048253B"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79F0A03D" wp14:editId="6283F423">
            <wp:extent cx="3564255" cy="2888615"/>
            <wp:effectExtent l="0" t="0" r="0" b="0"/>
            <wp:docPr id="12970367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p>
    <w:p w14:paraId="75C23AEE"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375BA74F" w14:textId="77777777" w:rsidR="00616B0A" w:rsidRDefault="00616B0A" w:rsidP="00616B0A">
      <w:pPr>
        <w:rPr>
          <w:rStyle w:val="normaltextrun"/>
          <w:rFonts w:ascii="Aptos" w:eastAsiaTheme="majorEastAsia" w:hAnsi="Aptos" w:cs="Segoe UI"/>
        </w:rPr>
      </w:pPr>
      <w:r>
        <w:rPr>
          <w:rStyle w:val="normaltextrun"/>
          <w:rFonts w:ascii="Aptos" w:eastAsiaTheme="majorEastAsia" w:hAnsi="Aptos" w:cs="Segoe UI"/>
        </w:rPr>
        <w:br w:type="page"/>
      </w:r>
    </w:p>
    <w:p w14:paraId="522E5C70" w14:textId="77777777"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lastRenderedPageBreak/>
        <w:t>The outliers are causing the shape of the distribution in both groups to be left skewed.</w:t>
      </w:r>
      <w:r>
        <w:rPr>
          <w:rStyle w:val="eop"/>
          <w:rFonts w:ascii="Aptos" w:eastAsiaTheme="majorEastAsia" w:hAnsi="Aptos" w:cs="Segoe UI"/>
        </w:rPr>
        <w:t> </w:t>
      </w:r>
    </w:p>
    <w:p w14:paraId="579D0D40"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3F1244EA" w14:textId="74A8ED1A" w:rsidR="00616B0A" w:rsidRDefault="008234AA"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72554D82" wp14:editId="7D0BFDED">
            <wp:extent cx="3564255" cy="2888615"/>
            <wp:effectExtent l="0" t="0" r="0" b="0"/>
            <wp:docPr id="9466582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r>
        <w:rPr>
          <w:rFonts w:ascii="Segoe UI" w:hAnsi="Segoe UI" w:cs="Segoe UI"/>
          <w:sz w:val="18"/>
          <w:szCs w:val="18"/>
        </w:rPr>
        <w:tab/>
      </w:r>
    </w:p>
    <w:p w14:paraId="3AEA97BB" w14:textId="3875CD33" w:rsidR="00616B0A" w:rsidRDefault="00616B0A" w:rsidP="00296379">
      <w:pPr>
        <w:pStyle w:val="paragraph"/>
        <w:spacing w:before="0" w:beforeAutospacing="0" w:after="0" w:afterAutospacing="0"/>
        <w:jc w:val="both"/>
        <w:textAlignment w:val="baseline"/>
        <w:rPr>
          <w:rStyle w:val="eop"/>
          <w:rFonts w:ascii="Aptos" w:eastAsiaTheme="majorEastAsia" w:hAnsi="Aptos" w:cs="Segoe UI"/>
        </w:rPr>
      </w:pPr>
      <w:r>
        <w:rPr>
          <w:rStyle w:val="normaltextrun"/>
          <w:rFonts w:ascii="Aptos" w:eastAsiaTheme="majorEastAsia" w:hAnsi="Aptos" w:cs="Segoe UI"/>
          <w:lang w:val="en-CA"/>
        </w:rPr>
        <w:t>The outliers in the mean temperature are causing the distribution shape of non-survivors to become left skewed.</w:t>
      </w:r>
      <w:r>
        <w:rPr>
          <w:rStyle w:val="eop"/>
          <w:rFonts w:ascii="Aptos" w:eastAsiaTheme="majorEastAsia" w:hAnsi="Aptos" w:cs="Segoe UI"/>
        </w:rPr>
        <w:t> </w:t>
      </w:r>
    </w:p>
    <w:p w14:paraId="3968D294" w14:textId="41405132" w:rsidR="002A7BB9" w:rsidRDefault="002A7BB9" w:rsidP="002A7BB9">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ED76880" wp14:editId="7C15629C">
            <wp:extent cx="3564255" cy="2888615"/>
            <wp:effectExtent l="0" t="0" r="0" b="0"/>
            <wp:docPr id="1627219342" name="Picture 30"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19342" name="Picture 30" descr="A diagram of a box plot&#10;&#10;Description automatically generated"/>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p>
    <w:p w14:paraId="54CBA8CA" w14:textId="77777777" w:rsidR="00616B0A" w:rsidRDefault="00616B0A" w:rsidP="00616B0A">
      <w:pPr>
        <w:pStyle w:val="paragraph"/>
        <w:spacing w:before="0" w:beforeAutospacing="0" w:after="0" w:afterAutospacing="0"/>
        <w:jc w:val="center"/>
        <w:textAlignment w:val="baseline"/>
        <w:rPr>
          <w:rFonts w:ascii="Segoe UI" w:hAnsi="Segoe UI" w:cs="Segoe UI"/>
          <w:sz w:val="18"/>
          <w:szCs w:val="18"/>
        </w:rPr>
      </w:pPr>
    </w:p>
    <w:p w14:paraId="24172EA4" w14:textId="77777777" w:rsidR="00616B0A" w:rsidRDefault="00616B0A" w:rsidP="00616B0A">
      <w:pPr>
        <w:rPr>
          <w:rStyle w:val="normaltextrun"/>
          <w:rFonts w:ascii="Aptos" w:eastAsiaTheme="majorEastAsia" w:hAnsi="Aptos" w:cs="Segoe UI"/>
        </w:rPr>
      </w:pPr>
      <w:r>
        <w:rPr>
          <w:rStyle w:val="normaltextrun"/>
          <w:rFonts w:ascii="Aptos" w:eastAsiaTheme="majorEastAsia" w:hAnsi="Aptos" w:cs="Segoe UI"/>
        </w:rPr>
        <w:br w:type="page"/>
      </w:r>
    </w:p>
    <w:p w14:paraId="28651A94"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CA"/>
        </w:rPr>
        <w:lastRenderedPageBreak/>
        <w:t>The datapoints in the survivor group is concentrated tightly around the center. The outliers are causing the distribution to be right skewed in both groups. </w:t>
      </w:r>
      <w:r>
        <w:rPr>
          <w:rStyle w:val="eop"/>
          <w:rFonts w:ascii="Aptos" w:eastAsiaTheme="majorEastAsia" w:hAnsi="Aptos" w:cs="Segoe UI"/>
        </w:rPr>
        <w:t> </w:t>
      </w:r>
    </w:p>
    <w:p w14:paraId="49B960CE"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67C38BC9" w14:textId="04BE3345" w:rsidR="00616B0A" w:rsidRDefault="004D79EE"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0B593AED" wp14:editId="656FD054">
            <wp:extent cx="3564255" cy="2888615"/>
            <wp:effectExtent l="0" t="0" r="0" b="0"/>
            <wp:docPr id="11807414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p>
    <w:p w14:paraId="53D68CC3"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CA"/>
        </w:rPr>
        <w:t>The data points in the survivor group are much more concentrated around the median in the survivor group. The variability in the non-survivor group is higher.</w:t>
      </w:r>
      <w:r>
        <w:rPr>
          <w:rStyle w:val="eop"/>
          <w:rFonts w:ascii="Aptos" w:eastAsiaTheme="majorEastAsia" w:hAnsi="Aptos" w:cs="Segoe UI"/>
        </w:rPr>
        <w:t> </w:t>
      </w:r>
    </w:p>
    <w:p w14:paraId="68E30082" w14:textId="75983069" w:rsidR="00616B0A" w:rsidRDefault="009734F4"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49BC0C35" wp14:editId="1D915ADE">
            <wp:extent cx="3564255" cy="2888615"/>
            <wp:effectExtent l="0" t="0" r="0" b="0"/>
            <wp:docPr id="7648421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p>
    <w:p w14:paraId="74CB48DD" w14:textId="77777777" w:rsidR="007743FC" w:rsidRDefault="007743FC">
      <w:pPr>
        <w:rPr>
          <w:rStyle w:val="normaltextrun"/>
          <w:rFonts w:ascii="Aptos" w:eastAsiaTheme="majorEastAsia" w:hAnsi="Aptos" w:cs="Segoe UI"/>
        </w:rPr>
      </w:pPr>
      <w:r>
        <w:rPr>
          <w:rStyle w:val="normaltextrun"/>
          <w:rFonts w:ascii="Aptos" w:eastAsiaTheme="majorEastAsia" w:hAnsi="Aptos" w:cs="Segoe UI"/>
        </w:rPr>
        <w:br w:type="page"/>
      </w:r>
    </w:p>
    <w:p w14:paraId="67977C1A" w14:textId="1D8E3D1D" w:rsidR="00616B0A" w:rsidRDefault="00616B0A" w:rsidP="00616B0A">
      <w:pPr>
        <w:pStyle w:val="paragraph"/>
        <w:spacing w:before="0" w:beforeAutospacing="0" w:after="0" w:afterAutospacing="0"/>
        <w:textAlignment w:val="baseline"/>
        <w:rPr>
          <w:rStyle w:val="normaltextrun"/>
          <w:rFonts w:ascii="Aptos" w:eastAsiaTheme="majorEastAsia" w:hAnsi="Aptos" w:cs="Segoe UI"/>
          <w:lang w:val="en-CA"/>
        </w:rPr>
      </w:pPr>
      <w:r>
        <w:rPr>
          <w:rStyle w:val="normaltextrun"/>
          <w:rFonts w:ascii="Aptos" w:eastAsiaTheme="majorEastAsia" w:hAnsi="Aptos" w:cs="Segoe UI"/>
          <w:lang w:val="en-CA"/>
        </w:rPr>
        <w:lastRenderedPageBreak/>
        <w:t>We can say the same observations as the min lactate</w:t>
      </w:r>
      <w:r w:rsidR="003E7625">
        <w:rPr>
          <w:rStyle w:val="normaltextrun"/>
          <w:rFonts w:ascii="Aptos" w:eastAsiaTheme="majorEastAsia" w:hAnsi="Aptos" w:cs="Segoe UI"/>
          <w:lang w:val="en-CA"/>
        </w:rPr>
        <w:t>.</w:t>
      </w:r>
    </w:p>
    <w:p w14:paraId="5FFD8934" w14:textId="77777777" w:rsidR="003E7625" w:rsidRDefault="003E7625" w:rsidP="00616B0A">
      <w:pPr>
        <w:pStyle w:val="paragraph"/>
        <w:spacing w:before="0" w:beforeAutospacing="0" w:after="0" w:afterAutospacing="0"/>
        <w:textAlignment w:val="baseline"/>
        <w:rPr>
          <w:rFonts w:ascii="Segoe UI" w:hAnsi="Segoe UI" w:cs="Segoe UI"/>
          <w:sz w:val="18"/>
          <w:szCs w:val="18"/>
        </w:rPr>
      </w:pPr>
    </w:p>
    <w:p w14:paraId="3980DB78" w14:textId="6A861617" w:rsidR="00616B0A" w:rsidRDefault="00F03DF2"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E298E13" wp14:editId="1A85CF5A">
            <wp:extent cx="3564255" cy="2888615"/>
            <wp:effectExtent l="0" t="0" r="0" b="0"/>
            <wp:docPr id="4264381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p>
    <w:p w14:paraId="1F706542" w14:textId="5B9827B2" w:rsidR="00616B0A" w:rsidRDefault="00616B0A" w:rsidP="00616B0A">
      <w:pPr>
        <w:rPr>
          <w:rStyle w:val="normaltextrun"/>
          <w:rFonts w:ascii="Aptos" w:eastAsiaTheme="majorEastAsia" w:hAnsi="Aptos" w:cs="Segoe UI"/>
        </w:rPr>
      </w:pPr>
    </w:p>
    <w:p w14:paraId="35E96693"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CA"/>
        </w:rPr>
        <w:t>The outliers are causing the distribution to be skewed in both groups.</w:t>
      </w:r>
      <w:r>
        <w:rPr>
          <w:rStyle w:val="eop"/>
          <w:rFonts w:ascii="Aptos" w:eastAsiaTheme="majorEastAsia" w:hAnsi="Aptos" w:cs="Segoe UI"/>
        </w:rPr>
        <w:t> </w:t>
      </w:r>
    </w:p>
    <w:p w14:paraId="5610E7D3" w14:textId="350A6A91" w:rsidR="00616B0A" w:rsidRDefault="00716BCC"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59CAFE6" wp14:editId="67793F8C">
            <wp:extent cx="3605530" cy="2888615"/>
            <wp:effectExtent l="0" t="0" r="0" b="0"/>
            <wp:docPr id="2050576466" name="Picture 34"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76466" name="Picture 34" descr="A diagram of a box plot&#10;&#10;Description automatically generated"/>
                    <pic:cNvPicPr>
                      <a:picLocks noChangeAspect="1" noChangeArrowheads="1"/>
                    </pic:cNvPicPr>
                  </pic:nvPicPr>
                  <pic:blipFill>
                    <a:blip r:embed="rId1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05530" cy="2888615"/>
                    </a:xfrm>
                    <a:prstGeom prst="rect">
                      <a:avLst/>
                    </a:prstGeom>
                    <a:noFill/>
                    <a:ln>
                      <a:noFill/>
                    </a:ln>
                  </pic:spPr>
                </pic:pic>
              </a:graphicData>
            </a:graphic>
          </wp:inline>
        </w:drawing>
      </w:r>
    </w:p>
    <w:p w14:paraId="52A50054" w14:textId="77777777" w:rsidR="007743FC" w:rsidRDefault="007743FC">
      <w:pPr>
        <w:rPr>
          <w:rStyle w:val="normaltextrun"/>
          <w:rFonts w:ascii="Aptos" w:eastAsiaTheme="majorEastAsia" w:hAnsi="Aptos" w:cs="Segoe UI"/>
        </w:rPr>
      </w:pPr>
      <w:r>
        <w:rPr>
          <w:rStyle w:val="normaltextrun"/>
          <w:rFonts w:ascii="Aptos" w:eastAsiaTheme="majorEastAsia" w:hAnsi="Aptos" w:cs="Segoe UI"/>
        </w:rPr>
        <w:br w:type="page"/>
      </w:r>
    </w:p>
    <w:p w14:paraId="619A5BFF" w14:textId="35B7437E"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lastRenderedPageBreak/>
        <w:t>The outliers are causing the distribution shape to become left skewed in both groups.</w:t>
      </w:r>
      <w:r>
        <w:rPr>
          <w:rStyle w:val="eop"/>
          <w:rFonts w:ascii="Aptos" w:eastAsiaTheme="majorEastAsia" w:hAnsi="Aptos" w:cs="Segoe UI"/>
        </w:rPr>
        <w:t> </w:t>
      </w:r>
    </w:p>
    <w:p w14:paraId="79C83760" w14:textId="6BA6F9F7" w:rsidR="00616B0A" w:rsidRDefault="007D0DAD"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BBCAB37" wp14:editId="416DBF5E">
            <wp:extent cx="3605530" cy="2888615"/>
            <wp:effectExtent l="0" t="0" r="0" b="0"/>
            <wp:docPr id="4744739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05530" cy="2888615"/>
                    </a:xfrm>
                    <a:prstGeom prst="rect">
                      <a:avLst/>
                    </a:prstGeom>
                    <a:noFill/>
                    <a:ln>
                      <a:noFill/>
                    </a:ln>
                  </pic:spPr>
                </pic:pic>
              </a:graphicData>
            </a:graphic>
          </wp:inline>
        </w:drawing>
      </w:r>
    </w:p>
    <w:p w14:paraId="110153BE"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7AF648DB" w14:textId="264DE5A9" w:rsidR="00616B0A" w:rsidRDefault="00616B0A" w:rsidP="00616B0A">
      <w:pPr>
        <w:rPr>
          <w:rStyle w:val="normaltextrun"/>
          <w:rFonts w:ascii="Aptos" w:eastAsiaTheme="majorEastAsia" w:hAnsi="Aptos" w:cs="Segoe UI"/>
        </w:rPr>
      </w:pPr>
    </w:p>
    <w:p w14:paraId="5555F989" w14:textId="0D7C3913"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 xml:space="preserve">Both groups have a left skewed distribution </w:t>
      </w:r>
      <w:r w:rsidR="007A621E">
        <w:rPr>
          <w:rStyle w:val="normaltextrun"/>
          <w:rFonts w:ascii="Aptos" w:eastAsiaTheme="majorEastAsia" w:hAnsi="Aptos" w:cs="Segoe UI"/>
          <w:lang w:val="en-CA"/>
        </w:rPr>
        <w:t>because of</w:t>
      </w:r>
      <w:r>
        <w:rPr>
          <w:rStyle w:val="normaltextrun"/>
          <w:rFonts w:ascii="Aptos" w:eastAsiaTheme="majorEastAsia" w:hAnsi="Aptos" w:cs="Segoe UI"/>
          <w:lang w:val="en-CA"/>
        </w:rPr>
        <w:t xml:space="preserve"> the presence of outliers.</w:t>
      </w:r>
      <w:r>
        <w:rPr>
          <w:rStyle w:val="eop"/>
          <w:rFonts w:ascii="Aptos" w:eastAsiaTheme="majorEastAsia" w:hAnsi="Aptos" w:cs="Segoe UI"/>
        </w:rPr>
        <w:t> </w:t>
      </w:r>
    </w:p>
    <w:p w14:paraId="5E52DFE6" w14:textId="7955163E" w:rsidR="00616B0A" w:rsidRDefault="007A621E"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2066EF30" wp14:editId="5A66FCC9">
            <wp:extent cx="3605530" cy="2888615"/>
            <wp:effectExtent l="0" t="0" r="0" b="0"/>
            <wp:docPr id="5895629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05530" cy="2888615"/>
                    </a:xfrm>
                    <a:prstGeom prst="rect">
                      <a:avLst/>
                    </a:prstGeom>
                    <a:noFill/>
                    <a:ln>
                      <a:noFill/>
                    </a:ln>
                  </pic:spPr>
                </pic:pic>
              </a:graphicData>
            </a:graphic>
          </wp:inline>
        </w:drawing>
      </w:r>
    </w:p>
    <w:p w14:paraId="713425D2" w14:textId="77777777" w:rsidR="007743FC" w:rsidRDefault="007743FC">
      <w:pPr>
        <w:rPr>
          <w:rStyle w:val="normaltextrun"/>
          <w:rFonts w:ascii="Aptos" w:eastAsiaTheme="majorEastAsia" w:hAnsi="Aptos" w:cs="Segoe UI"/>
        </w:rPr>
      </w:pPr>
      <w:r>
        <w:rPr>
          <w:rStyle w:val="normaltextrun"/>
          <w:rFonts w:ascii="Aptos" w:eastAsiaTheme="majorEastAsia" w:hAnsi="Aptos" w:cs="Segoe UI"/>
        </w:rPr>
        <w:br w:type="page"/>
      </w:r>
    </w:p>
    <w:p w14:paraId="2C64604F" w14:textId="1F0A8244"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CA"/>
        </w:rPr>
        <w:lastRenderedPageBreak/>
        <w:t>The variability is higher in the survivor group.</w:t>
      </w:r>
      <w:r>
        <w:rPr>
          <w:rStyle w:val="eop"/>
          <w:rFonts w:ascii="Aptos" w:eastAsiaTheme="majorEastAsia" w:hAnsi="Aptos" w:cs="Segoe UI"/>
        </w:rPr>
        <w:t> </w:t>
      </w:r>
    </w:p>
    <w:p w14:paraId="21CF83CD" w14:textId="40379F0B" w:rsidR="00616B0A" w:rsidRDefault="00503E14"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031E0F4" wp14:editId="76216359">
            <wp:extent cx="3678555" cy="2888615"/>
            <wp:effectExtent l="0" t="0" r="0" b="0"/>
            <wp:docPr id="18866088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78555" cy="2888615"/>
                    </a:xfrm>
                    <a:prstGeom prst="rect">
                      <a:avLst/>
                    </a:prstGeom>
                    <a:noFill/>
                    <a:ln>
                      <a:noFill/>
                    </a:ln>
                  </pic:spPr>
                </pic:pic>
              </a:graphicData>
            </a:graphic>
          </wp:inline>
        </w:drawing>
      </w:r>
    </w:p>
    <w:p w14:paraId="310025CB" w14:textId="3AC1F6C6" w:rsidR="00616B0A" w:rsidRDefault="00616B0A" w:rsidP="00616B0A">
      <w:pPr>
        <w:rPr>
          <w:rStyle w:val="normaltextrun"/>
          <w:rFonts w:ascii="Aptos" w:eastAsiaTheme="majorEastAsia" w:hAnsi="Aptos" w:cs="Segoe UI"/>
        </w:rPr>
      </w:pPr>
    </w:p>
    <w:p w14:paraId="6DB699CF"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CA"/>
        </w:rPr>
        <w:t>The distribution shape of the two groups is influenced by outliers.</w:t>
      </w:r>
      <w:r>
        <w:rPr>
          <w:rStyle w:val="eop"/>
          <w:rFonts w:ascii="Aptos" w:eastAsiaTheme="majorEastAsia" w:hAnsi="Aptos" w:cs="Segoe UI"/>
        </w:rPr>
        <w:t> </w:t>
      </w:r>
    </w:p>
    <w:p w14:paraId="11379BD4" w14:textId="30DD3606" w:rsidR="00616B0A" w:rsidRDefault="00F25B8A"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7C41FC27" wp14:editId="1E7F8135">
            <wp:extent cx="3626485" cy="2888615"/>
            <wp:effectExtent l="0" t="0" r="0" b="0"/>
            <wp:docPr id="3462025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55724BB0" w14:textId="52511B29" w:rsidR="371F26ED" w:rsidRDefault="371F26ED" w:rsidP="371F26ED">
      <w:pPr>
        <w:pStyle w:val="paragraph"/>
        <w:spacing w:before="0" w:beforeAutospacing="0" w:after="0" w:afterAutospacing="0"/>
        <w:rPr>
          <w:rStyle w:val="normaltextrun"/>
          <w:rFonts w:ascii="Aptos" w:eastAsiaTheme="majorEastAsia" w:hAnsi="Aptos" w:cs="Segoe UI"/>
          <w:lang w:val="en-CA"/>
        </w:rPr>
      </w:pPr>
    </w:p>
    <w:p w14:paraId="0C6865D8" w14:textId="77777777" w:rsidR="007743FC" w:rsidRDefault="007743FC">
      <w:pPr>
        <w:rPr>
          <w:rStyle w:val="normaltextrun"/>
          <w:rFonts w:ascii="Aptos" w:eastAsiaTheme="majorEastAsia" w:hAnsi="Aptos" w:cs="Segoe UI"/>
        </w:rPr>
      </w:pPr>
      <w:r>
        <w:rPr>
          <w:rStyle w:val="normaltextrun"/>
          <w:rFonts w:ascii="Aptos" w:eastAsiaTheme="majorEastAsia" w:hAnsi="Aptos" w:cs="Segoe UI"/>
        </w:rPr>
        <w:br w:type="page"/>
      </w:r>
    </w:p>
    <w:p w14:paraId="1D61D0C9" w14:textId="789BCF30" w:rsidR="00616B0A" w:rsidRDefault="00616B0A" w:rsidP="00616B0A">
      <w:pPr>
        <w:pStyle w:val="paragraph"/>
        <w:spacing w:before="0" w:beforeAutospacing="0" w:after="0" w:afterAutospacing="0"/>
        <w:textAlignment w:val="baseline"/>
        <w:rPr>
          <w:rFonts w:ascii="Segoe UI" w:hAnsi="Segoe UI" w:cs="Segoe UI"/>
          <w:sz w:val="18"/>
          <w:szCs w:val="18"/>
        </w:rPr>
      </w:pPr>
      <w:r w:rsidRPr="371F26ED">
        <w:rPr>
          <w:rStyle w:val="normaltextrun"/>
          <w:rFonts w:ascii="Aptos" w:eastAsiaTheme="majorEastAsia" w:hAnsi="Aptos" w:cs="Segoe UI"/>
          <w:lang w:val="en-CA"/>
        </w:rPr>
        <w:lastRenderedPageBreak/>
        <w:t>The distribution shape of the two groups is influenced by outliers.</w:t>
      </w:r>
      <w:r w:rsidRPr="371F26ED">
        <w:rPr>
          <w:rStyle w:val="eop"/>
          <w:rFonts w:ascii="Aptos" w:eastAsiaTheme="majorEastAsia" w:hAnsi="Aptos" w:cs="Segoe UI"/>
        </w:rPr>
        <w:t> </w:t>
      </w:r>
    </w:p>
    <w:p w14:paraId="3962DA70" w14:textId="40BA0100" w:rsidR="371F26ED" w:rsidRDefault="371F26ED" w:rsidP="371F26ED">
      <w:pPr>
        <w:pStyle w:val="paragraph"/>
        <w:spacing w:before="0" w:beforeAutospacing="0" w:after="0" w:afterAutospacing="0"/>
        <w:rPr>
          <w:rStyle w:val="eop"/>
          <w:rFonts w:ascii="Aptos" w:eastAsiaTheme="majorEastAsia" w:hAnsi="Aptos" w:cs="Segoe UI"/>
        </w:rPr>
      </w:pPr>
    </w:p>
    <w:p w14:paraId="4C936E69" w14:textId="71936165" w:rsidR="00616B0A" w:rsidRDefault="0000031D"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234DD427" wp14:editId="582E1404">
            <wp:extent cx="3626485" cy="2888615"/>
            <wp:effectExtent l="0" t="0" r="0" b="0"/>
            <wp:docPr id="1456547408" name="Picture 39" descr="A chart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47408" name="Picture 39" descr="A chart of a box plot&#10;&#10;Description automatically generated"/>
                    <pic:cNvPicPr>
                      <a:picLocks noChangeAspect="1" noChangeArrowheads="1"/>
                    </pic:cNvPicPr>
                  </pic:nvPicPr>
                  <pic:blipFill>
                    <a:blip r:embed="rId1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4EFF7F3F" w14:textId="1955DE09" w:rsidR="00616B0A" w:rsidRDefault="00616B0A" w:rsidP="00616B0A">
      <w:pPr>
        <w:rPr>
          <w:rStyle w:val="normaltextrun"/>
          <w:rFonts w:ascii="Aptos" w:eastAsiaTheme="majorEastAsia" w:hAnsi="Aptos" w:cs="Segoe UI"/>
        </w:rPr>
      </w:pPr>
    </w:p>
    <w:p w14:paraId="3AC16A34" w14:textId="77777777"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With respect to WBC, the distribution shape is greatly influenced by the outliers in the data of the two groups.</w:t>
      </w:r>
      <w:r>
        <w:rPr>
          <w:rStyle w:val="eop"/>
          <w:rFonts w:ascii="Aptos" w:eastAsiaTheme="majorEastAsia" w:hAnsi="Aptos" w:cs="Segoe UI"/>
        </w:rPr>
        <w:t> </w:t>
      </w:r>
    </w:p>
    <w:p w14:paraId="29143052" w14:textId="7B48AC72" w:rsidR="00616B0A" w:rsidRDefault="002D1E73" w:rsidP="00616B0A">
      <w:pPr>
        <w:pStyle w:val="paragraph"/>
        <w:spacing w:before="0" w:beforeAutospacing="0" w:after="0" w:afterAutospacing="0"/>
        <w:jc w:val="center"/>
        <w:textAlignment w:val="baseline"/>
        <w:rPr>
          <w:rStyle w:val="wacimagecontainer"/>
          <w:rFonts w:ascii="Segoe UI" w:eastAsiaTheme="majorEastAsia" w:hAnsi="Segoe UI" w:cs="Segoe UI"/>
          <w:noProof/>
          <w:sz w:val="18"/>
          <w:szCs w:val="18"/>
        </w:rPr>
      </w:pPr>
      <w:r>
        <w:rPr>
          <w:noProof/>
        </w:rPr>
        <w:lastRenderedPageBreak/>
        <w:drawing>
          <wp:inline distT="0" distB="0" distL="0" distR="0" wp14:anchorId="2F7ED3F0" wp14:editId="3F4608D3">
            <wp:extent cx="3626485" cy="2888615"/>
            <wp:effectExtent l="0" t="0" r="0" b="0"/>
            <wp:docPr id="15809769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r w:rsidR="00E07B77" w:rsidRPr="00E07B77">
        <w:t xml:space="preserve"> </w:t>
      </w:r>
      <w:r w:rsidR="00E07B77">
        <w:rPr>
          <w:noProof/>
        </w:rPr>
        <w:drawing>
          <wp:inline distT="0" distB="0" distL="0" distR="0" wp14:anchorId="6A3AAA58" wp14:editId="6D605A6D">
            <wp:extent cx="3626485" cy="2888615"/>
            <wp:effectExtent l="0" t="0" r="0" b="0"/>
            <wp:docPr id="3252852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306C8C7A" w14:textId="6AF1FB53" w:rsidR="00027763" w:rsidRDefault="00027763"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3B97EF69" wp14:editId="7753A32F">
            <wp:extent cx="3626485" cy="2888615"/>
            <wp:effectExtent l="0" t="0" r="0" b="0"/>
            <wp:docPr id="16816465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068E950E" w14:textId="77777777" w:rsidR="00616B0A" w:rsidRDefault="00616B0A" w:rsidP="00616B0A">
      <w:pPr>
        <w:rPr>
          <w:rStyle w:val="normaltextrun"/>
          <w:rFonts w:ascii="Aptos" w:eastAsiaTheme="majorEastAsia" w:hAnsi="Aptos" w:cs="Segoe UI"/>
        </w:rPr>
      </w:pPr>
      <w:r>
        <w:rPr>
          <w:rStyle w:val="normaltextrun"/>
          <w:rFonts w:ascii="Aptos" w:eastAsiaTheme="majorEastAsia" w:hAnsi="Aptos" w:cs="Segoe UI"/>
        </w:rPr>
        <w:br w:type="page"/>
      </w:r>
    </w:p>
    <w:p w14:paraId="26F8F6B4" w14:textId="77777777"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lastRenderedPageBreak/>
        <w:t>The data points of the max BUN in the survivor group are tightly concentrated around the center. In both groups, the outliers are causing the distribution shape to become right skewed.</w:t>
      </w:r>
      <w:r>
        <w:rPr>
          <w:rStyle w:val="eop"/>
          <w:rFonts w:ascii="Aptos" w:eastAsiaTheme="majorEastAsia" w:hAnsi="Aptos" w:cs="Segoe UI"/>
        </w:rPr>
        <w:t> </w:t>
      </w:r>
    </w:p>
    <w:p w14:paraId="381D2F35" w14:textId="606ADEFE" w:rsidR="00616B0A" w:rsidRDefault="00D77709"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4411DD6" wp14:editId="76B31EBE">
            <wp:extent cx="3626485" cy="2888615"/>
            <wp:effectExtent l="0" t="0" r="0" b="0"/>
            <wp:docPr id="9462640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32E49D01" w14:textId="45726295" w:rsidR="00144D24" w:rsidRDefault="00144D24"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C876BFC" wp14:editId="726F2B31">
            <wp:extent cx="3626485" cy="2888615"/>
            <wp:effectExtent l="0" t="0" r="0" b="0"/>
            <wp:docPr id="7161492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52A8D999" w14:textId="77777777" w:rsidR="00616B0A" w:rsidRDefault="00616B0A" w:rsidP="00616B0A">
      <w:pPr>
        <w:rPr>
          <w:rStyle w:val="normaltextrun"/>
          <w:rFonts w:ascii="Aptos" w:eastAsiaTheme="majorEastAsia" w:hAnsi="Aptos" w:cs="Segoe UI"/>
        </w:rPr>
      </w:pPr>
      <w:r>
        <w:rPr>
          <w:rStyle w:val="normaltextrun"/>
          <w:rFonts w:ascii="Aptos" w:eastAsiaTheme="majorEastAsia" w:hAnsi="Aptos" w:cs="Segoe UI"/>
        </w:rPr>
        <w:br w:type="page"/>
      </w:r>
    </w:p>
    <w:p w14:paraId="614ECCF8" w14:textId="4098B40E" w:rsidR="00DC5AFB" w:rsidRDefault="00DC5AFB" w:rsidP="00616B0A">
      <w:pPr>
        <w:pStyle w:val="paragraph"/>
        <w:spacing w:before="0" w:beforeAutospacing="0" w:after="0" w:afterAutospacing="0"/>
        <w:textAlignment w:val="baseline"/>
        <w:rPr>
          <w:rStyle w:val="normaltextrun"/>
          <w:rFonts w:ascii="Aptos" w:eastAsiaTheme="majorEastAsia" w:hAnsi="Aptos" w:cs="Segoe UI"/>
          <w:lang w:val="en-CA"/>
        </w:rPr>
      </w:pPr>
    </w:p>
    <w:p w14:paraId="2C7820D8" w14:textId="77777777" w:rsidR="00116A56" w:rsidRDefault="00616B0A" w:rsidP="00616B0A">
      <w:pPr>
        <w:pStyle w:val="paragraph"/>
        <w:spacing w:before="0" w:beforeAutospacing="0" w:after="0" w:afterAutospacing="0"/>
        <w:textAlignment w:val="baseline"/>
        <w:rPr>
          <w:rStyle w:val="eop"/>
          <w:rFonts w:ascii="Aptos" w:eastAsiaTheme="majorEastAsia" w:hAnsi="Aptos" w:cs="Segoe UI"/>
        </w:rPr>
      </w:pPr>
      <w:r>
        <w:rPr>
          <w:rStyle w:val="normaltextrun"/>
          <w:rFonts w:ascii="Aptos" w:eastAsiaTheme="majorEastAsia" w:hAnsi="Aptos" w:cs="Segoe UI"/>
          <w:lang w:val="en-CA"/>
        </w:rPr>
        <w:t>The data points of the mean BUN in the survivor group are tightly concentrated around the center. In both groups, the outliers are causing the distribution shape to become right skewed.</w:t>
      </w:r>
      <w:r>
        <w:rPr>
          <w:rStyle w:val="eop"/>
          <w:rFonts w:ascii="Aptos" w:eastAsiaTheme="majorEastAsia" w:hAnsi="Aptos" w:cs="Segoe UI"/>
        </w:rPr>
        <w:t> </w:t>
      </w:r>
    </w:p>
    <w:p w14:paraId="32B09827" w14:textId="51AB1CAE" w:rsidR="00616B0A" w:rsidRDefault="00116A56" w:rsidP="000D4601">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3DD20F41" wp14:editId="3C4B1966">
            <wp:extent cx="3626485" cy="2888615"/>
            <wp:effectExtent l="0" t="0" r="0" b="0"/>
            <wp:docPr id="16009809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26485" cy="2888615"/>
                    </a:xfrm>
                    <a:prstGeom prst="rect">
                      <a:avLst/>
                    </a:prstGeom>
                    <a:noFill/>
                    <a:ln>
                      <a:noFill/>
                    </a:ln>
                  </pic:spPr>
                </pic:pic>
              </a:graphicData>
            </a:graphic>
          </wp:inline>
        </w:drawing>
      </w:r>
    </w:p>
    <w:p w14:paraId="3BC9D447" w14:textId="77777777" w:rsidR="00616B0A" w:rsidRDefault="00616B0A" w:rsidP="00616B0A">
      <w:pPr>
        <w:pStyle w:val="paragraph"/>
        <w:spacing w:before="0" w:beforeAutospacing="0" w:after="0" w:afterAutospacing="0"/>
        <w:jc w:val="center"/>
        <w:textAlignment w:val="baseline"/>
        <w:rPr>
          <w:rFonts w:ascii="Segoe UI" w:hAnsi="Segoe UI" w:cs="Segoe UI"/>
          <w:sz w:val="18"/>
          <w:szCs w:val="18"/>
        </w:rPr>
      </w:pPr>
    </w:p>
    <w:p w14:paraId="48E185E7" w14:textId="77777777"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The variability of max creatinine is high in the non-survivor group, but it is even higher in the survivor group. The shapes of both groups are highly positively skewed.</w:t>
      </w:r>
      <w:r>
        <w:rPr>
          <w:rStyle w:val="eop"/>
          <w:rFonts w:ascii="Aptos" w:eastAsiaTheme="majorEastAsia" w:hAnsi="Aptos" w:cs="Segoe UI"/>
        </w:rPr>
        <w:t> </w:t>
      </w:r>
    </w:p>
    <w:p w14:paraId="0EDACE28" w14:textId="1AA93491" w:rsidR="00616B0A" w:rsidRDefault="009F697B"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6B1CC3C2" wp14:editId="0FDC6981">
            <wp:extent cx="3564255" cy="2888615"/>
            <wp:effectExtent l="0" t="0" r="0" b="0"/>
            <wp:docPr id="11970501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p>
    <w:p w14:paraId="7B2382D5" w14:textId="77777777" w:rsidR="00616B0A" w:rsidRDefault="00616B0A" w:rsidP="00616B0A">
      <w:pPr>
        <w:rPr>
          <w:rStyle w:val="normaltextrun"/>
          <w:rFonts w:ascii="Aptos" w:eastAsiaTheme="majorEastAsia" w:hAnsi="Aptos" w:cs="Segoe UI"/>
        </w:rPr>
      </w:pPr>
      <w:r>
        <w:rPr>
          <w:rStyle w:val="normaltextrun"/>
          <w:rFonts w:ascii="Aptos" w:eastAsiaTheme="majorEastAsia" w:hAnsi="Aptos" w:cs="Segoe UI"/>
        </w:rPr>
        <w:br w:type="page"/>
      </w:r>
    </w:p>
    <w:p w14:paraId="4E37B585" w14:textId="1BDC9E3E"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lastRenderedPageBreak/>
        <w:t>The variability of min creatinine is high in the non-survivor group, but it is even higher in the survivor group. The shapes of both groups are highly positively skewed.</w:t>
      </w:r>
      <w:r>
        <w:rPr>
          <w:rStyle w:val="eop"/>
          <w:rFonts w:ascii="Aptos" w:eastAsiaTheme="majorEastAsia" w:hAnsi="Aptos" w:cs="Segoe UI"/>
        </w:rPr>
        <w:t> </w:t>
      </w:r>
    </w:p>
    <w:p w14:paraId="4A3B83C3"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683A9E83" w14:textId="68525812" w:rsidR="00616B0A" w:rsidRDefault="00490033"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3A556F18" wp14:editId="5876DE5B">
            <wp:extent cx="3564255" cy="2888615"/>
            <wp:effectExtent l="0" t="0" r="0" b="0"/>
            <wp:docPr id="3777709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p>
    <w:p w14:paraId="2BDFFD27"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1C62CA3C" w14:textId="623E9E86" w:rsidR="00553D21" w:rsidRDefault="00553D21" w:rsidP="00616B0A">
      <w:pPr>
        <w:pStyle w:val="paragraph"/>
        <w:spacing w:before="0" w:beforeAutospacing="0" w:after="0" w:afterAutospacing="0"/>
        <w:textAlignment w:val="baseline"/>
        <w:rPr>
          <w:rStyle w:val="normaltextrun"/>
          <w:rFonts w:ascii="Aptos" w:eastAsiaTheme="majorEastAsia" w:hAnsi="Aptos" w:cs="Segoe UI"/>
          <w:lang w:val="en-CA"/>
        </w:rPr>
      </w:pPr>
    </w:p>
    <w:p w14:paraId="3E08D1F0" w14:textId="77777777" w:rsidR="00553D21" w:rsidRDefault="00616B0A" w:rsidP="00296379">
      <w:pPr>
        <w:pStyle w:val="paragraph"/>
        <w:spacing w:before="0" w:beforeAutospacing="0" w:after="0" w:afterAutospacing="0"/>
        <w:jc w:val="both"/>
        <w:textAlignment w:val="baseline"/>
        <w:rPr>
          <w:noProof/>
        </w:rPr>
      </w:pPr>
      <w:r>
        <w:rPr>
          <w:rStyle w:val="normaltextrun"/>
          <w:rFonts w:ascii="Aptos" w:eastAsiaTheme="majorEastAsia" w:hAnsi="Aptos" w:cs="Segoe UI"/>
          <w:lang w:val="en-CA"/>
        </w:rPr>
        <w:t>The variability of mean creatinine is high in the non-survivor group, but it is even higher in the survivor group. The shapes of both groups are highly positively skewed.</w:t>
      </w:r>
      <w:r w:rsidR="00553D21" w:rsidRPr="00553D21">
        <w:rPr>
          <w:noProof/>
        </w:rPr>
        <w:t xml:space="preserve"> </w:t>
      </w:r>
    </w:p>
    <w:p w14:paraId="4AFF9AC8" w14:textId="6C8B7B5F" w:rsidR="00616B0A" w:rsidRDefault="00553D21" w:rsidP="000D4601">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AE8C266" wp14:editId="380A5BB5">
            <wp:extent cx="3564255" cy="2888615"/>
            <wp:effectExtent l="0" t="0" r="0" b="0"/>
            <wp:docPr id="13388379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255" cy="2888615"/>
                    </a:xfrm>
                    <a:prstGeom prst="rect">
                      <a:avLst/>
                    </a:prstGeom>
                    <a:noFill/>
                    <a:ln>
                      <a:noFill/>
                    </a:ln>
                  </pic:spPr>
                </pic:pic>
              </a:graphicData>
            </a:graphic>
          </wp:inline>
        </w:drawing>
      </w:r>
    </w:p>
    <w:p w14:paraId="4AE1CDC9" w14:textId="77777777" w:rsidR="00616B0A" w:rsidRDefault="00616B0A" w:rsidP="00616B0A">
      <w:pPr>
        <w:rPr>
          <w:rStyle w:val="normaltextrun"/>
          <w:rFonts w:ascii="Aptos" w:eastAsiaTheme="majorEastAsia" w:hAnsi="Aptos" w:cs="Segoe UI"/>
        </w:rPr>
      </w:pPr>
      <w:r>
        <w:rPr>
          <w:rStyle w:val="normaltextrun"/>
          <w:rFonts w:ascii="Aptos" w:eastAsiaTheme="majorEastAsia" w:hAnsi="Aptos" w:cs="Segoe UI"/>
        </w:rPr>
        <w:br w:type="page"/>
      </w:r>
    </w:p>
    <w:p w14:paraId="53A07DC5"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CA"/>
        </w:rPr>
        <w:lastRenderedPageBreak/>
        <w:t>The median of max hemoglobin for non-survivor group is slightly lower compared to the survivor group.</w:t>
      </w:r>
      <w:r>
        <w:rPr>
          <w:rStyle w:val="eop"/>
          <w:rFonts w:ascii="Aptos" w:eastAsiaTheme="majorEastAsia" w:hAnsi="Aptos" w:cs="Segoe UI"/>
        </w:rPr>
        <w:t> </w:t>
      </w:r>
    </w:p>
    <w:p w14:paraId="4F05E208" w14:textId="5E2EA594" w:rsidR="00616B0A" w:rsidRDefault="00182A0E" w:rsidP="000D4601">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80D059E" wp14:editId="780264BD">
            <wp:extent cx="3657600" cy="2888615"/>
            <wp:effectExtent l="0" t="0" r="0" b="0"/>
            <wp:docPr id="3640765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57600" cy="2888615"/>
                    </a:xfrm>
                    <a:prstGeom prst="rect">
                      <a:avLst/>
                    </a:prstGeom>
                    <a:noFill/>
                    <a:ln>
                      <a:noFill/>
                    </a:ln>
                  </pic:spPr>
                </pic:pic>
              </a:graphicData>
            </a:graphic>
          </wp:inline>
        </w:drawing>
      </w:r>
    </w:p>
    <w:p w14:paraId="2FBD233A"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p>
    <w:p w14:paraId="05FD2524"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5B868AFA" w14:textId="77777777" w:rsidR="00616B0A" w:rsidRDefault="00616B0A" w:rsidP="00296379">
      <w:pPr>
        <w:pStyle w:val="paragraph"/>
        <w:spacing w:before="0" w:beforeAutospacing="0" w:after="0" w:afterAutospacing="0"/>
        <w:jc w:val="both"/>
        <w:textAlignment w:val="baseline"/>
        <w:rPr>
          <w:rFonts w:ascii="Segoe UI" w:hAnsi="Segoe UI" w:cs="Segoe UI"/>
          <w:sz w:val="18"/>
          <w:szCs w:val="18"/>
        </w:rPr>
      </w:pPr>
      <w:r>
        <w:rPr>
          <w:rStyle w:val="normaltextrun"/>
          <w:rFonts w:ascii="Aptos" w:eastAsiaTheme="majorEastAsia" w:hAnsi="Aptos" w:cs="Segoe UI"/>
          <w:lang w:val="en-CA"/>
        </w:rPr>
        <w:t>The median of min hemoglobin for non-survivor group is slightly higher compared to the survivor group.</w:t>
      </w:r>
      <w:r>
        <w:rPr>
          <w:rStyle w:val="eop"/>
          <w:rFonts w:ascii="Aptos" w:eastAsiaTheme="majorEastAsia" w:hAnsi="Aptos" w:cs="Segoe UI"/>
        </w:rPr>
        <w:t> </w:t>
      </w:r>
    </w:p>
    <w:p w14:paraId="538E7BCD" w14:textId="6A4BEE1F" w:rsidR="00616B0A" w:rsidRDefault="00616B0A" w:rsidP="00616B0A">
      <w:pPr>
        <w:pStyle w:val="paragraph"/>
        <w:spacing w:before="0" w:beforeAutospacing="0" w:after="0" w:afterAutospacing="0"/>
        <w:jc w:val="center"/>
        <w:textAlignment w:val="baseline"/>
        <w:rPr>
          <w:rFonts w:ascii="Segoe UI" w:hAnsi="Segoe UI" w:cs="Segoe UI"/>
          <w:sz w:val="18"/>
          <w:szCs w:val="18"/>
        </w:rPr>
      </w:pPr>
    </w:p>
    <w:p w14:paraId="22CA1364" w14:textId="0B530F23" w:rsidR="002F728A" w:rsidRDefault="002F728A"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401377D1" wp14:editId="687BFF6A">
            <wp:extent cx="3657600" cy="2888615"/>
            <wp:effectExtent l="0" t="0" r="0" b="0"/>
            <wp:docPr id="12599529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57600" cy="2888615"/>
                    </a:xfrm>
                    <a:prstGeom prst="rect">
                      <a:avLst/>
                    </a:prstGeom>
                    <a:noFill/>
                    <a:ln>
                      <a:noFill/>
                    </a:ln>
                  </pic:spPr>
                </pic:pic>
              </a:graphicData>
            </a:graphic>
          </wp:inline>
        </w:drawing>
      </w:r>
    </w:p>
    <w:p w14:paraId="1C303F4B" w14:textId="77777777" w:rsidR="00616B0A" w:rsidRDefault="00616B0A" w:rsidP="00616B0A">
      <w:pPr>
        <w:rPr>
          <w:rStyle w:val="normaltextrun"/>
          <w:rFonts w:ascii="Aptos" w:eastAsiaTheme="majorEastAsia" w:hAnsi="Aptos" w:cs="Segoe UI"/>
        </w:rPr>
      </w:pPr>
      <w:r>
        <w:rPr>
          <w:rStyle w:val="normaltextrun"/>
          <w:rFonts w:ascii="Aptos" w:eastAsiaTheme="majorEastAsia" w:hAnsi="Aptos" w:cs="Segoe UI"/>
        </w:rPr>
        <w:br w:type="page"/>
      </w:r>
    </w:p>
    <w:p w14:paraId="01F8CF3B"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CA"/>
        </w:rPr>
        <w:lastRenderedPageBreak/>
        <w:t>The shape of the distribution for mean hemoglobin is similar is both groups.</w:t>
      </w:r>
      <w:r>
        <w:rPr>
          <w:rStyle w:val="eop"/>
          <w:rFonts w:ascii="Aptos" w:eastAsiaTheme="majorEastAsia" w:hAnsi="Aptos" w:cs="Segoe UI"/>
        </w:rPr>
        <w:t> </w:t>
      </w:r>
    </w:p>
    <w:p w14:paraId="4132B9A4" w14:textId="77777777" w:rsidR="00616B0A" w:rsidRDefault="00616B0A" w:rsidP="00616B0A">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52088CB1" w14:textId="37AA49B0" w:rsidR="00616B0A" w:rsidRDefault="008825C5" w:rsidP="00616B0A">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00175C3" wp14:editId="344AE708">
            <wp:extent cx="3574415" cy="2888615"/>
            <wp:effectExtent l="0" t="0" r="6985" b="0"/>
            <wp:docPr id="16181339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74415" cy="2888615"/>
                    </a:xfrm>
                    <a:prstGeom prst="rect">
                      <a:avLst/>
                    </a:prstGeom>
                    <a:noFill/>
                    <a:ln>
                      <a:noFill/>
                    </a:ln>
                  </pic:spPr>
                </pic:pic>
              </a:graphicData>
            </a:graphic>
          </wp:inline>
        </w:drawing>
      </w:r>
    </w:p>
    <w:p w14:paraId="1B8168E1" w14:textId="77777777" w:rsidR="00616B0A" w:rsidRDefault="00616B0A">
      <w:pPr>
        <w:rPr>
          <w:rFonts w:asciiTheme="majorHAnsi" w:eastAsiaTheme="majorEastAsia" w:hAnsiTheme="majorHAnsi" w:cstheme="majorBidi"/>
          <w:color w:val="0F4761" w:themeColor="accent1" w:themeShade="BF"/>
          <w:sz w:val="32"/>
          <w:szCs w:val="32"/>
        </w:rPr>
      </w:pPr>
      <w:r>
        <w:br w:type="page"/>
      </w:r>
    </w:p>
    <w:p w14:paraId="75DFDE37" w14:textId="0092D1A5" w:rsidR="00153222" w:rsidRDefault="00153222" w:rsidP="00D63FFD">
      <w:pPr>
        <w:pStyle w:val="Heading1"/>
      </w:pPr>
      <w:bookmarkStart w:id="60" w:name="_Toc161524820"/>
      <w:bookmarkStart w:id="61" w:name="_Toc161601864"/>
      <w:r>
        <w:lastRenderedPageBreak/>
        <w:t>Continuous Variables</w:t>
      </w:r>
      <w:bookmarkEnd w:id="60"/>
      <w:bookmarkEnd w:id="61"/>
      <w:r>
        <w:t xml:space="preserve"> </w:t>
      </w:r>
    </w:p>
    <w:p w14:paraId="354484F4" w14:textId="3EC87E56" w:rsidR="00C51B7E" w:rsidRDefault="001E08E7" w:rsidP="00296379">
      <w:pPr>
        <w:jc w:val="both"/>
      </w:pPr>
      <w:r>
        <w:t xml:space="preserve">After the Log Transformation </w:t>
      </w:r>
      <w:r w:rsidR="004C7D6F">
        <w:t xml:space="preserve">the variables </w:t>
      </w:r>
      <w:r w:rsidR="000B14A7">
        <w:t>Max Heart Rate, Mean Heart Rate, Mean MAP, Mean Systolic</w:t>
      </w:r>
      <w:r w:rsidR="00270243">
        <w:t xml:space="preserve"> Pressure, Mean Diastolic Pressure, Mean BUN, Max Haemoglobin, Mean Haemoglobin were </w:t>
      </w:r>
      <w:r w:rsidR="00C51B7E">
        <w:t>identified to have a normal distribution.</w:t>
      </w:r>
    </w:p>
    <w:p w14:paraId="1874D807" w14:textId="188ACFE6" w:rsidR="0095759C" w:rsidRDefault="001459CC" w:rsidP="00296379">
      <w:pPr>
        <w:jc w:val="both"/>
      </w:pPr>
      <w:r>
        <w:t xml:space="preserve">We performed the Levene Test for homogeneity </w:t>
      </w:r>
      <w:r w:rsidR="00402969">
        <w:t>to identify the suitable parametric test that should be performed on these variables.</w:t>
      </w:r>
    </w:p>
    <w:p w14:paraId="27F2603A" w14:textId="77777777" w:rsidR="003E1FFB" w:rsidRDefault="003E1FFB" w:rsidP="00296379">
      <w:pPr>
        <w:jc w:val="both"/>
      </w:pPr>
    </w:p>
    <w:p w14:paraId="7190E161" w14:textId="77777777" w:rsidR="00D45532" w:rsidRDefault="00D45532" w:rsidP="003E1FFB">
      <w:pPr>
        <w:pStyle w:val="Heading2"/>
      </w:pPr>
      <w:bookmarkStart w:id="62" w:name="_Toc161524821"/>
      <w:bookmarkStart w:id="63" w:name="_Toc161601865"/>
      <w:r w:rsidRPr="004C170E">
        <w:t>Levene Test for homogeneity</w:t>
      </w:r>
      <w:bookmarkEnd w:id="62"/>
      <w:bookmarkEnd w:id="63"/>
    </w:p>
    <w:p w14:paraId="070B6844" w14:textId="77777777" w:rsidR="00D45532" w:rsidRDefault="00D45532" w:rsidP="00296379">
      <w:pPr>
        <w:jc w:val="both"/>
      </w:pPr>
      <w:r>
        <w:t>We performed Levene test to assess the equality of variances between the two groups of Hospital Mortality in all the Continuous variables. It is a statistical test used to determine whether the variances of two or more groups are statistically significantly different from each other.</w:t>
      </w:r>
    </w:p>
    <w:p w14:paraId="5BABB9BD" w14:textId="77777777" w:rsidR="00D45532" w:rsidRDefault="00D45532" w:rsidP="00296379">
      <w:pPr>
        <w:jc w:val="both"/>
      </w:pPr>
      <w:r>
        <w:t>This was tested to determine whether it is appropriate to proceed with parametric statistical tests that assume equal variances across groups, or whether alternative methods that do not assume equal variances should be used.</w:t>
      </w:r>
    </w:p>
    <w:p w14:paraId="66017AF9" w14:textId="77777777" w:rsidR="00D45532" w:rsidRDefault="00D45532" w:rsidP="00296379">
      <w:pPr>
        <w:spacing w:line="276" w:lineRule="auto"/>
        <w:jc w:val="both"/>
      </w:pPr>
      <w:r>
        <w:t xml:space="preserve">Note that all assumptions listed below are met. </w:t>
      </w:r>
    </w:p>
    <w:p w14:paraId="61D79133" w14:textId="77777777" w:rsidR="00D45532" w:rsidRDefault="00D45532" w:rsidP="00296379">
      <w:pPr>
        <w:pStyle w:val="ListParagraph"/>
        <w:numPr>
          <w:ilvl w:val="0"/>
          <w:numId w:val="10"/>
        </w:numPr>
        <w:spacing w:line="276" w:lineRule="auto"/>
        <w:jc w:val="both"/>
      </w:pPr>
      <w:r w:rsidRPr="00A46B59">
        <w:t>The observations within each group or category are assumed to be independent.</w:t>
      </w:r>
    </w:p>
    <w:p w14:paraId="25EA3D34" w14:textId="77777777" w:rsidR="00D45532" w:rsidRDefault="00D45532" w:rsidP="00296379">
      <w:pPr>
        <w:pStyle w:val="ListParagraph"/>
        <w:numPr>
          <w:ilvl w:val="0"/>
          <w:numId w:val="10"/>
        </w:numPr>
        <w:spacing w:line="276" w:lineRule="auto"/>
        <w:jc w:val="both"/>
      </w:pPr>
      <w:r w:rsidRPr="00197AD2">
        <w:t>The variable</w:t>
      </w:r>
      <w:r>
        <w:t>s</w:t>
      </w:r>
      <w:r w:rsidRPr="00197AD2">
        <w:t xml:space="preserve"> being analysed </w:t>
      </w:r>
      <w:r>
        <w:t xml:space="preserve">are </w:t>
      </w:r>
      <w:r w:rsidRPr="00197AD2">
        <w:t>quantitative</w:t>
      </w:r>
      <w:r>
        <w:t>.</w:t>
      </w:r>
    </w:p>
    <w:p w14:paraId="263AA80B" w14:textId="77777777" w:rsidR="00D45532" w:rsidRDefault="00D45532" w:rsidP="00296379">
      <w:pPr>
        <w:pStyle w:val="ListParagraph"/>
        <w:spacing w:line="276" w:lineRule="auto"/>
        <w:jc w:val="both"/>
      </w:pPr>
    </w:p>
    <w:p w14:paraId="334D71A8" w14:textId="77777777" w:rsidR="00D45532" w:rsidRPr="00153222" w:rsidRDefault="00D45532" w:rsidP="00296379">
      <w:pPr>
        <w:spacing w:line="276" w:lineRule="auto"/>
        <w:jc w:val="both"/>
        <w:rPr>
          <w:b/>
          <w:bCs/>
        </w:rPr>
      </w:pPr>
      <w:r w:rsidRPr="00153222">
        <w:rPr>
          <w:b/>
          <w:bCs/>
        </w:rPr>
        <w:t xml:space="preserve">H0 = </w:t>
      </w:r>
      <w:r>
        <w:rPr>
          <w:b/>
          <w:bCs/>
        </w:rPr>
        <w:t xml:space="preserve">The </w:t>
      </w:r>
      <w:r w:rsidRPr="00A04784">
        <w:rPr>
          <w:b/>
          <w:bCs/>
        </w:rPr>
        <w:t xml:space="preserve">population variances are equal </w:t>
      </w:r>
      <w:r>
        <w:rPr>
          <w:b/>
          <w:bCs/>
        </w:rPr>
        <w:t>among the two groups of mortality</w:t>
      </w:r>
    </w:p>
    <w:p w14:paraId="3D0E14B2" w14:textId="77777777" w:rsidR="00D45532" w:rsidRDefault="00D45532" w:rsidP="00296379">
      <w:pPr>
        <w:spacing w:line="276" w:lineRule="auto"/>
        <w:jc w:val="both"/>
      </w:pPr>
      <w:r w:rsidRPr="00153222">
        <w:rPr>
          <w:b/>
          <w:bCs/>
        </w:rPr>
        <w:t xml:space="preserve">Ha = </w:t>
      </w:r>
      <w:r w:rsidRPr="00717F86">
        <w:rPr>
          <w:b/>
          <w:bCs/>
        </w:rPr>
        <w:t xml:space="preserve">The population variances are </w:t>
      </w:r>
      <w:r>
        <w:rPr>
          <w:b/>
          <w:bCs/>
        </w:rPr>
        <w:t xml:space="preserve">not </w:t>
      </w:r>
      <w:r w:rsidRPr="00717F86">
        <w:rPr>
          <w:b/>
          <w:bCs/>
        </w:rPr>
        <w:t>equal a</w:t>
      </w:r>
      <w:r>
        <w:rPr>
          <w:b/>
          <w:bCs/>
        </w:rPr>
        <w:t>mong</w:t>
      </w:r>
      <w:r w:rsidRPr="00717F86">
        <w:rPr>
          <w:b/>
          <w:bCs/>
        </w:rPr>
        <w:t xml:space="preserve"> the two groups of mortality</w:t>
      </w:r>
    </w:p>
    <w:p w14:paraId="603CC242" w14:textId="77777777" w:rsidR="00D45532" w:rsidRDefault="00D45532" w:rsidP="00296379">
      <w:pPr>
        <w:jc w:val="both"/>
      </w:pPr>
      <w:r>
        <w:t xml:space="preserve"> </w:t>
      </w:r>
      <w:r w:rsidRPr="009E49E0">
        <w:t>α</w:t>
      </w:r>
      <w:r>
        <w:t xml:space="preserve"> = 0.05</w:t>
      </w:r>
    </w:p>
    <w:p w14:paraId="19D5DD13" w14:textId="0B1A208B" w:rsidR="0095759C" w:rsidRPr="0095759C" w:rsidRDefault="00D45532" w:rsidP="00296379">
      <w:pPr>
        <w:jc w:val="both"/>
      </w:pPr>
      <w:r>
        <w:t xml:space="preserve">Based on the summary table below all the variables have a p – values less that </w:t>
      </w:r>
      <w:r w:rsidR="00F27953">
        <w:t xml:space="preserve">set </w:t>
      </w:r>
      <w:r w:rsidR="00F27953" w:rsidRPr="009E49E0">
        <w:t>α</w:t>
      </w:r>
      <w:r w:rsidR="00F27953">
        <w:t xml:space="preserve"> = 0.05. Hence</w:t>
      </w:r>
      <w:r w:rsidR="0070784E">
        <w:t>,</w:t>
      </w:r>
      <w:r w:rsidR="00F27953">
        <w:t xml:space="preserve"> we rejected the null hypothesis, concluding that </w:t>
      </w:r>
      <w:r w:rsidR="005F5CE3">
        <w:t xml:space="preserve">in </w:t>
      </w:r>
      <w:r w:rsidR="00F27953">
        <w:t xml:space="preserve">none of the variables </w:t>
      </w:r>
      <w:r w:rsidR="00B332F5">
        <w:t>the population variances are not equal among the two groups of mortality.</w:t>
      </w:r>
    </w:p>
    <w:p w14:paraId="09C2B439" w14:textId="77777777" w:rsidR="00402969" w:rsidRDefault="00402969" w:rsidP="00296379">
      <w:pPr>
        <w:jc w:val="both"/>
      </w:pPr>
    </w:p>
    <w:p w14:paraId="50CDB3B3" w14:textId="77777777" w:rsidR="00402969" w:rsidRDefault="00402969" w:rsidP="0095759C"/>
    <w:p w14:paraId="135C3113" w14:textId="77777777" w:rsidR="00D45532" w:rsidRDefault="00D45532" w:rsidP="00D45532"/>
    <w:tbl>
      <w:tblPr>
        <w:tblW w:w="7017" w:type="dxa"/>
        <w:tblLook w:val="04A0" w:firstRow="1" w:lastRow="0" w:firstColumn="1" w:lastColumn="0" w:noHBand="0" w:noVBand="1"/>
      </w:tblPr>
      <w:tblGrid>
        <w:gridCol w:w="2515"/>
        <w:gridCol w:w="1710"/>
        <w:gridCol w:w="1475"/>
        <w:gridCol w:w="1428"/>
      </w:tblGrid>
      <w:tr w:rsidR="00D45532" w:rsidRPr="002D6D08" w14:paraId="1D621D09" w14:textId="77777777" w:rsidTr="0070784E">
        <w:trPr>
          <w:trHeight w:val="288"/>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35794" w14:textId="77777777" w:rsidR="00D45532" w:rsidRPr="002D6D08" w:rsidRDefault="00D45532">
            <w:pPr>
              <w:rPr>
                <w:rFonts w:ascii="Aptos Narrow" w:hAnsi="Aptos Narrow"/>
                <w:b/>
                <w:bCs/>
                <w:color w:val="000000"/>
                <w:sz w:val="22"/>
                <w:szCs w:val="22"/>
                <w:lang w:val="en-US"/>
              </w:rPr>
            </w:pPr>
            <w:r w:rsidRPr="002D6D08">
              <w:rPr>
                <w:rFonts w:ascii="Aptos Narrow" w:hAnsi="Aptos Narrow"/>
                <w:b/>
                <w:bCs/>
                <w:color w:val="000000"/>
                <w:sz w:val="22"/>
                <w:szCs w:val="22"/>
                <w:lang w:val="en-US"/>
              </w:rPr>
              <w:t>Variable</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10D3B304" w14:textId="77777777" w:rsidR="00D45532" w:rsidRPr="002D6D08" w:rsidRDefault="00D45532">
            <w:pPr>
              <w:rPr>
                <w:rFonts w:ascii="Aptos Narrow" w:hAnsi="Aptos Narrow"/>
                <w:b/>
                <w:bCs/>
                <w:color w:val="000000"/>
                <w:sz w:val="22"/>
                <w:szCs w:val="22"/>
                <w:lang w:val="en-US"/>
              </w:rPr>
            </w:pPr>
            <w:r w:rsidRPr="002D6D08">
              <w:rPr>
                <w:rFonts w:ascii="Aptos Narrow" w:hAnsi="Aptos Narrow"/>
                <w:b/>
                <w:bCs/>
                <w:color w:val="000000"/>
                <w:sz w:val="22"/>
                <w:szCs w:val="22"/>
                <w:lang w:val="en-US"/>
              </w:rPr>
              <w:t>Levene Statistic</w:t>
            </w:r>
          </w:p>
        </w:tc>
        <w:tc>
          <w:tcPr>
            <w:tcW w:w="1475" w:type="dxa"/>
            <w:tcBorders>
              <w:top w:val="single" w:sz="4" w:space="0" w:color="auto"/>
              <w:left w:val="nil"/>
              <w:bottom w:val="single" w:sz="4" w:space="0" w:color="auto"/>
              <w:right w:val="single" w:sz="4" w:space="0" w:color="auto"/>
            </w:tcBorders>
            <w:shd w:val="clear" w:color="auto" w:fill="auto"/>
            <w:noWrap/>
            <w:vAlign w:val="bottom"/>
            <w:hideMark/>
          </w:tcPr>
          <w:p w14:paraId="248769A9" w14:textId="77777777" w:rsidR="00D45532" w:rsidRPr="002D6D08" w:rsidRDefault="00D45532">
            <w:pPr>
              <w:rPr>
                <w:rFonts w:ascii="Aptos Narrow" w:hAnsi="Aptos Narrow"/>
                <w:b/>
                <w:bCs/>
                <w:color w:val="000000"/>
                <w:sz w:val="22"/>
                <w:szCs w:val="22"/>
                <w:lang w:val="en-US"/>
              </w:rPr>
            </w:pPr>
            <w:r w:rsidRPr="002D6D08">
              <w:rPr>
                <w:rFonts w:ascii="Aptos Narrow" w:hAnsi="Aptos Narrow"/>
                <w:b/>
                <w:bCs/>
                <w:color w:val="000000"/>
                <w:sz w:val="22"/>
                <w:szCs w:val="22"/>
                <w:lang w:val="en-US"/>
              </w:rPr>
              <w:t>P - value</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14:paraId="79ED3DA0" w14:textId="37471A26" w:rsidR="00D45532" w:rsidRPr="002D6D08" w:rsidRDefault="0070784E">
            <w:pPr>
              <w:rPr>
                <w:rFonts w:ascii="Aptos Narrow" w:hAnsi="Aptos Narrow"/>
                <w:b/>
                <w:bCs/>
                <w:color w:val="000000"/>
                <w:sz w:val="22"/>
                <w:szCs w:val="22"/>
                <w:lang w:val="en-US"/>
              </w:rPr>
            </w:pPr>
            <w:r w:rsidRPr="002D6D08">
              <w:rPr>
                <w:rFonts w:ascii="Aptos Narrow" w:hAnsi="Aptos Narrow"/>
                <w:b/>
                <w:bCs/>
                <w:color w:val="000000"/>
                <w:sz w:val="22"/>
                <w:szCs w:val="22"/>
                <w:lang w:val="en-US"/>
              </w:rPr>
              <w:t>Homogeneity</w:t>
            </w:r>
          </w:p>
        </w:tc>
      </w:tr>
      <w:tr w:rsidR="00D45532" w:rsidRPr="002D6D08" w14:paraId="3F533D00"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800AA20"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Age</w:t>
            </w:r>
          </w:p>
        </w:tc>
        <w:tc>
          <w:tcPr>
            <w:tcW w:w="1710" w:type="dxa"/>
            <w:tcBorders>
              <w:top w:val="nil"/>
              <w:left w:val="nil"/>
              <w:bottom w:val="single" w:sz="4" w:space="0" w:color="auto"/>
              <w:right w:val="single" w:sz="4" w:space="0" w:color="auto"/>
            </w:tcBorders>
            <w:shd w:val="clear" w:color="auto" w:fill="auto"/>
            <w:noWrap/>
            <w:vAlign w:val="bottom"/>
            <w:hideMark/>
          </w:tcPr>
          <w:p w14:paraId="2C8B6EE2"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9.766476</w:t>
            </w:r>
          </w:p>
        </w:tc>
        <w:tc>
          <w:tcPr>
            <w:tcW w:w="1475" w:type="dxa"/>
            <w:tcBorders>
              <w:top w:val="nil"/>
              <w:left w:val="nil"/>
              <w:bottom w:val="single" w:sz="4" w:space="0" w:color="auto"/>
              <w:right w:val="single" w:sz="4" w:space="0" w:color="auto"/>
            </w:tcBorders>
            <w:shd w:val="clear" w:color="auto" w:fill="auto"/>
            <w:noWrap/>
            <w:vAlign w:val="bottom"/>
            <w:hideMark/>
          </w:tcPr>
          <w:p w14:paraId="7C29A518" w14:textId="778AE7E1"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1.78</w:t>
            </w:r>
            <w:r w:rsidR="00626266">
              <w:rPr>
                <w:rFonts w:ascii="Aptos Narrow" w:hAnsi="Aptos Narrow"/>
                <w:color w:val="000000"/>
                <w:sz w:val="22"/>
                <w:szCs w:val="22"/>
                <w:lang w:val="en-US"/>
              </w:rPr>
              <w:t>e</w:t>
            </w:r>
            <w:r w:rsidRPr="002D6D08">
              <w:rPr>
                <w:rFonts w:ascii="Aptos Narrow" w:hAnsi="Aptos Narrow"/>
                <w:color w:val="000000"/>
                <w:sz w:val="22"/>
                <w:szCs w:val="22"/>
                <w:lang w:val="en-US"/>
              </w:rPr>
              <w:t>-</w:t>
            </w:r>
            <w:r w:rsidRPr="00626266">
              <w:rPr>
                <w:rFonts w:ascii="Aptos Narrow" w:hAnsi="Aptos Narrow"/>
                <w:color w:val="000000"/>
                <w:sz w:val="22"/>
                <w:szCs w:val="22"/>
                <w:vertAlign w:val="superscript"/>
                <w:lang w:val="en-US"/>
              </w:rPr>
              <w:t>03</w:t>
            </w:r>
          </w:p>
        </w:tc>
        <w:tc>
          <w:tcPr>
            <w:tcW w:w="1317" w:type="dxa"/>
            <w:tcBorders>
              <w:top w:val="nil"/>
              <w:left w:val="nil"/>
              <w:bottom w:val="single" w:sz="4" w:space="0" w:color="auto"/>
              <w:right w:val="single" w:sz="4" w:space="0" w:color="auto"/>
            </w:tcBorders>
            <w:shd w:val="clear" w:color="auto" w:fill="auto"/>
            <w:noWrap/>
            <w:vAlign w:val="bottom"/>
            <w:hideMark/>
          </w:tcPr>
          <w:p w14:paraId="64AF977B"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4C958624"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757F161"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Heart Rate</w:t>
            </w:r>
          </w:p>
        </w:tc>
        <w:tc>
          <w:tcPr>
            <w:tcW w:w="1710" w:type="dxa"/>
            <w:tcBorders>
              <w:top w:val="nil"/>
              <w:left w:val="nil"/>
              <w:bottom w:val="single" w:sz="4" w:space="0" w:color="auto"/>
              <w:right w:val="single" w:sz="4" w:space="0" w:color="auto"/>
            </w:tcBorders>
            <w:shd w:val="clear" w:color="auto" w:fill="auto"/>
            <w:noWrap/>
            <w:vAlign w:val="bottom"/>
            <w:hideMark/>
          </w:tcPr>
          <w:p w14:paraId="03D401EA"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228.955</w:t>
            </w:r>
          </w:p>
        </w:tc>
        <w:tc>
          <w:tcPr>
            <w:tcW w:w="1475" w:type="dxa"/>
            <w:tcBorders>
              <w:top w:val="nil"/>
              <w:left w:val="nil"/>
              <w:bottom w:val="single" w:sz="4" w:space="0" w:color="auto"/>
              <w:right w:val="single" w:sz="4" w:space="0" w:color="auto"/>
            </w:tcBorders>
            <w:shd w:val="clear" w:color="auto" w:fill="auto"/>
            <w:noWrap/>
            <w:vAlign w:val="bottom"/>
            <w:hideMark/>
          </w:tcPr>
          <w:p w14:paraId="775A223B" w14:textId="28A94EDC"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2.87</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-51</w:t>
            </w:r>
          </w:p>
        </w:tc>
        <w:tc>
          <w:tcPr>
            <w:tcW w:w="1317" w:type="dxa"/>
            <w:tcBorders>
              <w:top w:val="nil"/>
              <w:left w:val="nil"/>
              <w:bottom w:val="single" w:sz="4" w:space="0" w:color="auto"/>
              <w:right w:val="single" w:sz="4" w:space="0" w:color="auto"/>
            </w:tcBorders>
            <w:shd w:val="clear" w:color="auto" w:fill="auto"/>
            <w:noWrap/>
            <w:vAlign w:val="bottom"/>
            <w:hideMark/>
          </w:tcPr>
          <w:p w14:paraId="57E0226D"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7D46F1CE"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F47E50D"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Heart Rate</w:t>
            </w:r>
          </w:p>
        </w:tc>
        <w:tc>
          <w:tcPr>
            <w:tcW w:w="1710" w:type="dxa"/>
            <w:tcBorders>
              <w:top w:val="nil"/>
              <w:left w:val="nil"/>
              <w:bottom w:val="single" w:sz="4" w:space="0" w:color="auto"/>
              <w:right w:val="single" w:sz="4" w:space="0" w:color="auto"/>
            </w:tcBorders>
            <w:shd w:val="clear" w:color="auto" w:fill="auto"/>
            <w:noWrap/>
            <w:vAlign w:val="bottom"/>
            <w:hideMark/>
          </w:tcPr>
          <w:p w14:paraId="242AF2A0"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381.173</w:t>
            </w:r>
          </w:p>
        </w:tc>
        <w:tc>
          <w:tcPr>
            <w:tcW w:w="1475" w:type="dxa"/>
            <w:tcBorders>
              <w:top w:val="nil"/>
              <w:left w:val="nil"/>
              <w:bottom w:val="single" w:sz="4" w:space="0" w:color="auto"/>
              <w:right w:val="single" w:sz="4" w:space="0" w:color="auto"/>
            </w:tcBorders>
            <w:shd w:val="clear" w:color="auto" w:fill="auto"/>
            <w:noWrap/>
            <w:vAlign w:val="bottom"/>
            <w:hideMark/>
          </w:tcPr>
          <w:p w14:paraId="1EAAA1DE" w14:textId="6106874D" w:rsidR="00D45532" w:rsidRPr="002D6D08" w:rsidRDefault="00D45532">
            <w:pPr>
              <w:jc w:val="right"/>
              <w:rPr>
                <w:rFonts w:ascii="Aptos Narrow" w:hAnsi="Aptos Narrow"/>
                <w:color w:val="000000"/>
                <w:sz w:val="22"/>
                <w:szCs w:val="22"/>
                <w:lang w:val="en-US"/>
              </w:rPr>
            </w:pPr>
            <w:proofErr w:type="gramStart"/>
            <w:r w:rsidRPr="002D6D08">
              <w:rPr>
                <w:rFonts w:ascii="Aptos Narrow" w:hAnsi="Aptos Narrow"/>
                <w:color w:val="000000"/>
                <w:sz w:val="22"/>
                <w:szCs w:val="22"/>
                <w:lang w:val="en-US"/>
              </w:rPr>
              <w:t>1.21</w:t>
            </w:r>
            <w:r w:rsidR="00626266">
              <w:rPr>
                <w:rFonts w:ascii="Aptos Narrow" w:hAnsi="Aptos Narrow"/>
                <w:color w:val="000000"/>
                <w:sz w:val="22"/>
                <w:szCs w:val="22"/>
                <w:lang w:val="en-US"/>
              </w:rPr>
              <w:t>e</w:t>
            </w:r>
            <w:proofErr w:type="gramEnd"/>
            <w:r w:rsidRPr="00626266">
              <w:rPr>
                <w:rFonts w:ascii="Aptos Narrow" w:hAnsi="Aptos Narrow"/>
                <w:color w:val="000000"/>
                <w:sz w:val="22"/>
                <w:szCs w:val="22"/>
                <w:vertAlign w:val="superscript"/>
                <w:lang w:val="en-US"/>
              </w:rPr>
              <w:t>-83</w:t>
            </w:r>
          </w:p>
        </w:tc>
        <w:tc>
          <w:tcPr>
            <w:tcW w:w="1317" w:type="dxa"/>
            <w:tcBorders>
              <w:top w:val="nil"/>
              <w:left w:val="nil"/>
              <w:bottom w:val="single" w:sz="4" w:space="0" w:color="auto"/>
              <w:right w:val="single" w:sz="4" w:space="0" w:color="auto"/>
            </w:tcBorders>
            <w:shd w:val="clear" w:color="auto" w:fill="auto"/>
            <w:noWrap/>
            <w:vAlign w:val="bottom"/>
            <w:hideMark/>
          </w:tcPr>
          <w:p w14:paraId="13108EE7"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2866FDC9"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5B76D64"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Heart Rate</w:t>
            </w:r>
          </w:p>
        </w:tc>
        <w:tc>
          <w:tcPr>
            <w:tcW w:w="1710" w:type="dxa"/>
            <w:tcBorders>
              <w:top w:val="nil"/>
              <w:left w:val="nil"/>
              <w:bottom w:val="single" w:sz="4" w:space="0" w:color="auto"/>
              <w:right w:val="single" w:sz="4" w:space="0" w:color="auto"/>
            </w:tcBorders>
            <w:shd w:val="clear" w:color="auto" w:fill="auto"/>
            <w:noWrap/>
            <w:vAlign w:val="bottom"/>
            <w:hideMark/>
          </w:tcPr>
          <w:p w14:paraId="08EC4B0E"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242.539</w:t>
            </w:r>
          </w:p>
        </w:tc>
        <w:tc>
          <w:tcPr>
            <w:tcW w:w="1475" w:type="dxa"/>
            <w:tcBorders>
              <w:top w:val="nil"/>
              <w:left w:val="nil"/>
              <w:bottom w:val="single" w:sz="4" w:space="0" w:color="auto"/>
              <w:right w:val="single" w:sz="4" w:space="0" w:color="auto"/>
            </w:tcBorders>
            <w:shd w:val="clear" w:color="auto" w:fill="auto"/>
            <w:noWrap/>
            <w:vAlign w:val="bottom"/>
            <w:hideMark/>
          </w:tcPr>
          <w:p w14:paraId="6C0814A0" w14:textId="4C81D359"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3.55</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-54</w:t>
            </w:r>
          </w:p>
        </w:tc>
        <w:tc>
          <w:tcPr>
            <w:tcW w:w="1317" w:type="dxa"/>
            <w:tcBorders>
              <w:top w:val="nil"/>
              <w:left w:val="nil"/>
              <w:bottom w:val="single" w:sz="4" w:space="0" w:color="auto"/>
              <w:right w:val="single" w:sz="4" w:space="0" w:color="auto"/>
            </w:tcBorders>
            <w:shd w:val="clear" w:color="auto" w:fill="auto"/>
            <w:noWrap/>
            <w:vAlign w:val="bottom"/>
            <w:hideMark/>
          </w:tcPr>
          <w:p w14:paraId="0D0C3557"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4CF98EE5"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222BDD2"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MAP</w:t>
            </w:r>
          </w:p>
        </w:tc>
        <w:tc>
          <w:tcPr>
            <w:tcW w:w="1710" w:type="dxa"/>
            <w:tcBorders>
              <w:top w:val="nil"/>
              <w:left w:val="nil"/>
              <w:bottom w:val="single" w:sz="4" w:space="0" w:color="auto"/>
              <w:right w:val="single" w:sz="4" w:space="0" w:color="auto"/>
            </w:tcBorders>
            <w:shd w:val="clear" w:color="auto" w:fill="auto"/>
            <w:noWrap/>
            <w:vAlign w:val="bottom"/>
            <w:hideMark/>
          </w:tcPr>
          <w:p w14:paraId="59D8E4CC"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51.128</w:t>
            </w:r>
          </w:p>
        </w:tc>
        <w:tc>
          <w:tcPr>
            <w:tcW w:w="1475" w:type="dxa"/>
            <w:tcBorders>
              <w:top w:val="nil"/>
              <w:left w:val="nil"/>
              <w:bottom w:val="single" w:sz="4" w:space="0" w:color="auto"/>
              <w:right w:val="single" w:sz="4" w:space="0" w:color="auto"/>
            </w:tcBorders>
            <w:shd w:val="clear" w:color="auto" w:fill="auto"/>
            <w:noWrap/>
            <w:vAlign w:val="bottom"/>
            <w:hideMark/>
          </w:tcPr>
          <w:p w14:paraId="70CE5932" w14:textId="2CEB55FD"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9.14</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-13</w:t>
            </w:r>
          </w:p>
        </w:tc>
        <w:tc>
          <w:tcPr>
            <w:tcW w:w="1317" w:type="dxa"/>
            <w:tcBorders>
              <w:top w:val="nil"/>
              <w:left w:val="nil"/>
              <w:bottom w:val="single" w:sz="4" w:space="0" w:color="auto"/>
              <w:right w:val="single" w:sz="4" w:space="0" w:color="auto"/>
            </w:tcBorders>
            <w:shd w:val="clear" w:color="auto" w:fill="auto"/>
            <w:noWrap/>
            <w:vAlign w:val="bottom"/>
            <w:hideMark/>
          </w:tcPr>
          <w:p w14:paraId="3740D35E"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3D204F55"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CEBC78D"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MAP</w:t>
            </w:r>
          </w:p>
        </w:tc>
        <w:tc>
          <w:tcPr>
            <w:tcW w:w="1710" w:type="dxa"/>
            <w:tcBorders>
              <w:top w:val="nil"/>
              <w:left w:val="nil"/>
              <w:bottom w:val="single" w:sz="4" w:space="0" w:color="auto"/>
              <w:right w:val="single" w:sz="4" w:space="0" w:color="auto"/>
            </w:tcBorders>
            <w:shd w:val="clear" w:color="auto" w:fill="auto"/>
            <w:noWrap/>
            <w:vAlign w:val="bottom"/>
            <w:hideMark/>
          </w:tcPr>
          <w:p w14:paraId="1C533654"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280.885</w:t>
            </w:r>
          </w:p>
        </w:tc>
        <w:tc>
          <w:tcPr>
            <w:tcW w:w="1475" w:type="dxa"/>
            <w:tcBorders>
              <w:top w:val="nil"/>
              <w:left w:val="nil"/>
              <w:bottom w:val="single" w:sz="4" w:space="0" w:color="auto"/>
              <w:right w:val="single" w:sz="4" w:space="0" w:color="auto"/>
            </w:tcBorders>
            <w:shd w:val="clear" w:color="auto" w:fill="auto"/>
            <w:noWrap/>
            <w:vAlign w:val="bottom"/>
            <w:hideMark/>
          </w:tcPr>
          <w:p w14:paraId="3F5800A5" w14:textId="6F86D449"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2.31</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-62</w:t>
            </w:r>
          </w:p>
        </w:tc>
        <w:tc>
          <w:tcPr>
            <w:tcW w:w="1317" w:type="dxa"/>
            <w:tcBorders>
              <w:top w:val="nil"/>
              <w:left w:val="nil"/>
              <w:bottom w:val="single" w:sz="4" w:space="0" w:color="auto"/>
              <w:right w:val="single" w:sz="4" w:space="0" w:color="auto"/>
            </w:tcBorders>
            <w:shd w:val="clear" w:color="auto" w:fill="auto"/>
            <w:noWrap/>
            <w:vAlign w:val="bottom"/>
            <w:hideMark/>
          </w:tcPr>
          <w:p w14:paraId="2E1D8266"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50E2D2F1"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B904646"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MAP</w:t>
            </w:r>
          </w:p>
        </w:tc>
        <w:tc>
          <w:tcPr>
            <w:tcW w:w="1710" w:type="dxa"/>
            <w:tcBorders>
              <w:top w:val="nil"/>
              <w:left w:val="nil"/>
              <w:bottom w:val="single" w:sz="4" w:space="0" w:color="auto"/>
              <w:right w:val="single" w:sz="4" w:space="0" w:color="auto"/>
            </w:tcBorders>
            <w:shd w:val="clear" w:color="auto" w:fill="auto"/>
            <w:noWrap/>
            <w:vAlign w:val="bottom"/>
            <w:hideMark/>
          </w:tcPr>
          <w:p w14:paraId="08E4AF78"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128.331</w:t>
            </w:r>
          </w:p>
        </w:tc>
        <w:tc>
          <w:tcPr>
            <w:tcW w:w="1475" w:type="dxa"/>
            <w:tcBorders>
              <w:top w:val="nil"/>
              <w:left w:val="nil"/>
              <w:bottom w:val="single" w:sz="4" w:space="0" w:color="auto"/>
              <w:right w:val="single" w:sz="4" w:space="0" w:color="auto"/>
            </w:tcBorders>
            <w:shd w:val="clear" w:color="auto" w:fill="auto"/>
            <w:noWrap/>
            <w:vAlign w:val="bottom"/>
            <w:hideMark/>
          </w:tcPr>
          <w:p w14:paraId="482C3F5F" w14:textId="4779735A"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1.32</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-29</w:t>
            </w:r>
          </w:p>
        </w:tc>
        <w:tc>
          <w:tcPr>
            <w:tcW w:w="1317" w:type="dxa"/>
            <w:tcBorders>
              <w:top w:val="nil"/>
              <w:left w:val="nil"/>
              <w:bottom w:val="single" w:sz="4" w:space="0" w:color="auto"/>
              <w:right w:val="single" w:sz="4" w:space="0" w:color="auto"/>
            </w:tcBorders>
            <w:shd w:val="clear" w:color="auto" w:fill="auto"/>
            <w:noWrap/>
            <w:vAlign w:val="bottom"/>
            <w:hideMark/>
          </w:tcPr>
          <w:p w14:paraId="648802DD"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4AC0D5BA"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8C34EA7"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Systolic Pressure</w:t>
            </w:r>
          </w:p>
        </w:tc>
        <w:tc>
          <w:tcPr>
            <w:tcW w:w="1710" w:type="dxa"/>
            <w:tcBorders>
              <w:top w:val="nil"/>
              <w:left w:val="nil"/>
              <w:bottom w:val="single" w:sz="4" w:space="0" w:color="auto"/>
              <w:right w:val="single" w:sz="4" w:space="0" w:color="auto"/>
            </w:tcBorders>
            <w:shd w:val="clear" w:color="auto" w:fill="auto"/>
            <w:noWrap/>
            <w:vAlign w:val="bottom"/>
            <w:hideMark/>
          </w:tcPr>
          <w:p w14:paraId="67AD341B"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151.111</w:t>
            </w:r>
          </w:p>
        </w:tc>
        <w:tc>
          <w:tcPr>
            <w:tcW w:w="1475" w:type="dxa"/>
            <w:tcBorders>
              <w:top w:val="nil"/>
              <w:left w:val="nil"/>
              <w:bottom w:val="single" w:sz="4" w:space="0" w:color="auto"/>
              <w:right w:val="single" w:sz="4" w:space="0" w:color="auto"/>
            </w:tcBorders>
            <w:shd w:val="clear" w:color="auto" w:fill="auto"/>
            <w:noWrap/>
            <w:vAlign w:val="bottom"/>
            <w:hideMark/>
          </w:tcPr>
          <w:p w14:paraId="7AB4EF09" w14:textId="70B34E35"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1.57</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-34</w:t>
            </w:r>
          </w:p>
        </w:tc>
        <w:tc>
          <w:tcPr>
            <w:tcW w:w="1317" w:type="dxa"/>
            <w:tcBorders>
              <w:top w:val="nil"/>
              <w:left w:val="nil"/>
              <w:bottom w:val="single" w:sz="4" w:space="0" w:color="auto"/>
              <w:right w:val="single" w:sz="4" w:space="0" w:color="auto"/>
            </w:tcBorders>
            <w:shd w:val="clear" w:color="auto" w:fill="auto"/>
            <w:noWrap/>
            <w:vAlign w:val="bottom"/>
            <w:hideMark/>
          </w:tcPr>
          <w:p w14:paraId="0A431672"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35F9054D"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2D410E4"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Systolic Pressure</w:t>
            </w:r>
          </w:p>
        </w:tc>
        <w:tc>
          <w:tcPr>
            <w:tcW w:w="1710" w:type="dxa"/>
            <w:tcBorders>
              <w:top w:val="nil"/>
              <w:left w:val="nil"/>
              <w:bottom w:val="single" w:sz="4" w:space="0" w:color="auto"/>
              <w:right w:val="single" w:sz="4" w:space="0" w:color="auto"/>
            </w:tcBorders>
            <w:shd w:val="clear" w:color="auto" w:fill="auto"/>
            <w:noWrap/>
            <w:vAlign w:val="bottom"/>
            <w:hideMark/>
          </w:tcPr>
          <w:p w14:paraId="7C98F03D"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309.132</w:t>
            </w:r>
          </w:p>
        </w:tc>
        <w:tc>
          <w:tcPr>
            <w:tcW w:w="1475" w:type="dxa"/>
            <w:tcBorders>
              <w:top w:val="nil"/>
              <w:left w:val="nil"/>
              <w:bottom w:val="single" w:sz="4" w:space="0" w:color="auto"/>
              <w:right w:val="single" w:sz="4" w:space="0" w:color="auto"/>
            </w:tcBorders>
            <w:shd w:val="clear" w:color="auto" w:fill="auto"/>
            <w:noWrap/>
            <w:vAlign w:val="bottom"/>
            <w:hideMark/>
          </w:tcPr>
          <w:p w14:paraId="12454634" w14:textId="1B8254FA"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2.24</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-68</w:t>
            </w:r>
          </w:p>
        </w:tc>
        <w:tc>
          <w:tcPr>
            <w:tcW w:w="1317" w:type="dxa"/>
            <w:tcBorders>
              <w:top w:val="nil"/>
              <w:left w:val="nil"/>
              <w:bottom w:val="single" w:sz="4" w:space="0" w:color="auto"/>
              <w:right w:val="single" w:sz="4" w:space="0" w:color="auto"/>
            </w:tcBorders>
            <w:shd w:val="clear" w:color="auto" w:fill="auto"/>
            <w:noWrap/>
            <w:vAlign w:val="bottom"/>
            <w:hideMark/>
          </w:tcPr>
          <w:p w14:paraId="06A2FE0E"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5DBFA1E0"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D4D26E0"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Systolic Pressure</w:t>
            </w:r>
          </w:p>
        </w:tc>
        <w:tc>
          <w:tcPr>
            <w:tcW w:w="1710" w:type="dxa"/>
            <w:tcBorders>
              <w:top w:val="nil"/>
              <w:left w:val="nil"/>
              <w:bottom w:val="single" w:sz="4" w:space="0" w:color="auto"/>
              <w:right w:val="single" w:sz="4" w:space="0" w:color="auto"/>
            </w:tcBorders>
            <w:shd w:val="clear" w:color="auto" w:fill="auto"/>
            <w:noWrap/>
            <w:vAlign w:val="bottom"/>
            <w:hideMark/>
          </w:tcPr>
          <w:p w14:paraId="03D9394B"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225.881</w:t>
            </w:r>
          </w:p>
        </w:tc>
        <w:tc>
          <w:tcPr>
            <w:tcW w:w="1475" w:type="dxa"/>
            <w:tcBorders>
              <w:top w:val="nil"/>
              <w:left w:val="nil"/>
              <w:bottom w:val="single" w:sz="4" w:space="0" w:color="auto"/>
              <w:right w:val="single" w:sz="4" w:space="0" w:color="auto"/>
            </w:tcBorders>
            <w:shd w:val="clear" w:color="auto" w:fill="auto"/>
            <w:noWrap/>
            <w:vAlign w:val="bottom"/>
            <w:hideMark/>
          </w:tcPr>
          <w:p w14:paraId="3F77A486" w14:textId="6DE7F421"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1.31</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-50</w:t>
            </w:r>
          </w:p>
        </w:tc>
        <w:tc>
          <w:tcPr>
            <w:tcW w:w="1317" w:type="dxa"/>
            <w:tcBorders>
              <w:top w:val="nil"/>
              <w:left w:val="nil"/>
              <w:bottom w:val="single" w:sz="4" w:space="0" w:color="auto"/>
              <w:right w:val="single" w:sz="4" w:space="0" w:color="auto"/>
            </w:tcBorders>
            <w:shd w:val="clear" w:color="auto" w:fill="auto"/>
            <w:noWrap/>
            <w:vAlign w:val="bottom"/>
            <w:hideMark/>
          </w:tcPr>
          <w:p w14:paraId="6BEF7DF2"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4E0AE52E"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BB1FD0C"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Diastolic Pressure</w:t>
            </w:r>
          </w:p>
        </w:tc>
        <w:tc>
          <w:tcPr>
            <w:tcW w:w="1710" w:type="dxa"/>
            <w:tcBorders>
              <w:top w:val="nil"/>
              <w:left w:val="nil"/>
              <w:bottom w:val="single" w:sz="4" w:space="0" w:color="auto"/>
              <w:right w:val="single" w:sz="4" w:space="0" w:color="auto"/>
            </w:tcBorders>
            <w:shd w:val="clear" w:color="auto" w:fill="auto"/>
            <w:noWrap/>
            <w:vAlign w:val="bottom"/>
            <w:hideMark/>
          </w:tcPr>
          <w:p w14:paraId="164573B4"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67.658</w:t>
            </w:r>
          </w:p>
        </w:tc>
        <w:tc>
          <w:tcPr>
            <w:tcW w:w="1475" w:type="dxa"/>
            <w:tcBorders>
              <w:top w:val="nil"/>
              <w:left w:val="nil"/>
              <w:bottom w:val="single" w:sz="4" w:space="0" w:color="auto"/>
              <w:right w:val="single" w:sz="4" w:space="0" w:color="auto"/>
            </w:tcBorders>
            <w:shd w:val="clear" w:color="auto" w:fill="auto"/>
            <w:noWrap/>
            <w:vAlign w:val="bottom"/>
            <w:hideMark/>
          </w:tcPr>
          <w:p w14:paraId="017478AA" w14:textId="2F68F754"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2.14</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-16</w:t>
            </w:r>
          </w:p>
        </w:tc>
        <w:tc>
          <w:tcPr>
            <w:tcW w:w="1317" w:type="dxa"/>
            <w:tcBorders>
              <w:top w:val="nil"/>
              <w:left w:val="nil"/>
              <w:bottom w:val="single" w:sz="4" w:space="0" w:color="auto"/>
              <w:right w:val="single" w:sz="4" w:space="0" w:color="auto"/>
            </w:tcBorders>
            <w:shd w:val="clear" w:color="auto" w:fill="auto"/>
            <w:noWrap/>
            <w:vAlign w:val="bottom"/>
            <w:hideMark/>
          </w:tcPr>
          <w:p w14:paraId="6C45D50B"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2C8CD1E4"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3070788"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Diastolic Pressure</w:t>
            </w:r>
          </w:p>
        </w:tc>
        <w:tc>
          <w:tcPr>
            <w:tcW w:w="1710" w:type="dxa"/>
            <w:tcBorders>
              <w:top w:val="nil"/>
              <w:left w:val="nil"/>
              <w:bottom w:val="single" w:sz="4" w:space="0" w:color="auto"/>
              <w:right w:val="single" w:sz="4" w:space="0" w:color="auto"/>
            </w:tcBorders>
            <w:shd w:val="clear" w:color="auto" w:fill="auto"/>
            <w:noWrap/>
            <w:vAlign w:val="bottom"/>
            <w:hideMark/>
          </w:tcPr>
          <w:p w14:paraId="0FB89C83"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167.035</w:t>
            </w:r>
          </w:p>
        </w:tc>
        <w:tc>
          <w:tcPr>
            <w:tcW w:w="1475" w:type="dxa"/>
            <w:tcBorders>
              <w:top w:val="nil"/>
              <w:left w:val="nil"/>
              <w:bottom w:val="single" w:sz="4" w:space="0" w:color="auto"/>
              <w:right w:val="single" w:sz="4" w:space="0" w:color="auto"/>
            </w:tcBorders>
            <w:shd w:val="clear" w:color="auto" w:fill="auto"/>
            <w:noWrap/>
            <w:vAlign w:val="bottom"/>
            <w:hideMark/>
          </w:tcPr>
          <w:p w14:paraId="38591898" w14:textId="36958395"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5.76</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-38</w:t>
            </w:r>
          </w:p>
        </w:tc>
        <w:tc>
          <w:tcPr>
            <w:tcW w:w="1317" w:type="dxa"/>
            <w:tcBorders>
              <w:top w:val="nil"/>
              <w:left w:val="nil"/>
              <w:bottom w:val="single" w:sz="4" w:space="0" w:color="auto"/>
              <w:right w:val="single" w:sz="4" w:space="0" w:color="auto"/>
            </w:tcBorders>
            <w:shd w:val="clear" w:color="auto" w:fill="auto"/>
            <w:noWrap/>
            <w:vAlign w:val="bottom"/>
            <w:hideMark/>
          </w:tcPr>
          <w:p w14:paraId="4D11523D"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434B9CA8"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15CE89A"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Diastolic Pressure</w:t>
            </w:r>
          </w:p>
        </w:tc>
        <w:tc>
          <w:tcPr>
            <w:tcW w:w="1710" w:type="dxa"/>
            <w:tcBorders>
              <w:top w:val="nil"/>
              <w:left w:val="nil"/>
              <w:bottom w:val="single" w:sz="4" w:space="0" w:color="auto"/>
              <w:right w:val="single" w:sz="4" w:space="0" w:color="auto"/>
            </w:tcBorders>
            <w:shd w:val="clear" w:color="auto" w:fill="auto"/>
            <w:noWrap/>
            <w:vAlign w:val="bottom"/>
            <w:hideMark/>
          </w:tcPr>
          <w:p w14:paraId="54542E71"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77.282</w:t>
            </w:r>
          </w:p>
        </w:tc>
        <w:tc>
          <w:tcPr>
            <w:tcW w:w="1475" w:type="dxa"/>
            <w:tcBorders>
              <w:top w:val="nil"/>
              <w:left w:val="nil"/>
              <w:bottom w:val="single" w:sz="4" w:space="0" w:color="auto"/>
              <w:right w:val="single" w:sz="4" w:space="0" w:color="auto"/>
            </w:tcBorders>
            <w:shd w:val="clear" w:color="auto" w:fill="auto"/>
            <w:noWrap/>
            <w:vAlign w:val="bottom"/>
            <w:hideMark/>
          </w:tcPr>
          <w:p w14:paraId="3C867E5E" w14:textId="283B415B"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1.67</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-18</w:t>
            </w:r>
          </w:p>
        </w:tc>
        <w:tc>
          <w:tcPr>
            <w:tcW w:w="1317" w:type="dxa"/>
            <w:tcBorders>
              <w:top w:val="nil"/>
              <w:left w:val="nil"/>
              <w:bottom w:val="single" w:sz="4" w:space="0" w:color="auto"/>
              <w:right w:val="single" w:sz="4" w:space="0" w:color="auto"/>
            </w:tcBorders>
            <w:shd w:val="clear" w:color="auto" w:fill="auto"/>
            <w:noWrap/>
            <w:vAlign w:val="bottom"/>
            <w:hideMark/>
          </w:tcPr>
          <w:p w14:paraId="0EAAA36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3AB337A6"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6C5A4A2"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Temperature</w:t>
            </w:r>
          </w:p>
        </w:tc>
        <w:tc>
          <w:tcPr>
            <w:tcW w:w="1710" w:type="dxa"/>
            <w:tcBorders>
              <w:top w:val="nil"/>
              <w:left w:val="nil"/>
              <w:bottom w:val="single" w:sz="4" w:space="0" w:color="auto"/>
              <w:right w:val="single" w:sz="4" w:space="0" w:color="auto"/>
            </w:tcBorders>
            <w:shd w:val="clear" w:color="auto" w:fill="auto"/>
            <w:noWrap/>
            <w:vAlign w:val="bottom"/>
            <w:hideMark/>
          </w:tcPr>
          <w:p w14:paraId="2749BF42"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586.364</w:t>
            </w:r>
          </w:p>
        </w:tc>
        <w:tc>
          <w:tcPr>
            <w:tcW w:w="1475" w:type="dxa"/>
            <w:tcBorders>
              <w:top w:val="nil"/>
              <w:left w:val="nil"/>
              <w:bottom w:val="single" w:sz="4" w:space="0" w:color="auto"/>
              <w:right w:val="single" w:sz="4" w:space="0" w:color="auto"/>
            </w:tcBorders>
            <w:shd w:val="clear" w:color="auto" w:fill="auto"/>
            <w:noWrap/>
            <w:vAlign w:val="bottom"/>
            <w:hideMark/>
          </w:tcPr>
          <w:p w14:paraId="533B09BD" w14:textId="346938DE"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1.26</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-126</w:t>
            </w:r>
          </w:p>
        </w:tc>
        <w:tc>
          <w:tcPr>
            <w:tcW w:w="1317" w:type="dxa"/>
            <w:tcBorders>
              <w:top w:val="nil"/>
              <w:left w:val="nil"/>
              <w:bottom w:val="single" w:sz="4" w:space="0" w:color="auto"/>
              <w:right w:val="single" w:sz="4" w:space="0" w:color="auto"/>
            </w:tcBorders>
            <w:shd w:val="clear" w:color="auto" w:fill="auto"/>
            <w:noWrap/>
            <w:vAlign w:val="bottom"/>
            <w:hideMark/>
          </w:tcPr>
          <w:p w14:paraId="1AF16B6F"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7F9410F9"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86AA93C"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lastRenderedPageBreak/>
              <w:t>Min Temperature</w:t>
            </w:r>
          </w:p>
        </w:tc>
        <w:tc>
          <w:tcPr>
            <w:tcW w:w="1710" w:type="dxa"/>
            <w:tcBorders>
              <w:top w:val="nil"/>
              <w:left w:val="nil"/>
              <w:bottom w:val="single" w:sz="4" w:space="0" w:color="auto"/>
              <w:right w:val="single" w:sz="4" w:space="0" w:color="auto"/>
            </w:tcBorders>
            <w:shd w:val="clear" w:color="auto" w:fill="auto"/>
            <w:noWrap/>
            <w:vAlign w:val="bottom"/>
            <w:hideMark/>
          </w:tcPr>
          <w:p w14:paraId="7EEB12AC"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329.538</w:t>
            </w:r>
          </w:p>
        </w:tc>
        <w:tc>
          <w:tcPr>
            <w:tcW w:w="1475" w:type="dxa"/>
            <w:tcBorders>
              <w:top w:val="nil"/>
              <w:left w:val="nil"/>
              <w:bottom w:val="single" w:sz="4" w:space="0" w:color="auto"/>
              <w:right w:val="single" w:sz="4" w:space="0" w:color="auto"/>
            </w:tcBorders>
            <w:shd w:val="clear" w:color="auto" w:fill="auto"/>
            <w:noWrap/>
            <w:vAlign w:val="bottom"/>
            <w:hideMark/>
          </w:tcPr>
          <w:p w14:paraId="1B385350" w14:textId="70F5E352"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1.04</w:t>
            </w:r>
            <w:r w:rsidR="00626266">
              <w:rPr>
                <w:rFonts w:ascii="Aptos Narrow" w:hAnsi="Aptos Narrow"/>
                <w:color w:val="000000"/>
                <w:sz w:val="22"/>
                <w:szCs w:val="22"/>
                <w:lang w:val="en-US"/>
              </w:rPr>
              <w:t>e</w:t>
            </w:r>
            <w:r w:rsidRPr="00E45B38">
              <w:rPr>
                <w:rFonts w:ascii="Aptos Narrow" w:hAnsi="Aptos Narrow"/>
                <w:color w:val="000000"/>
                <w:sz w:val="22"/>
                <w:szCs w:val="22"/>
                <w:vertAlign w:val="superscript"/>
                <w:lang w:val="en-US"/>
              </w:rPr>
              <w:t>-72</w:t>
            </w:r>
          </w:p>
        </w:tc>
        <w:tc>
          <w:tcPr>
            <w:tcW w:w="1317" w:type="dxa"/>
            <w:tcBorders>
              <w:top w:val="nil"/>
              <w:left w:val="nil"/>
              <w:bottom w:val="single" w:sz="4" w:space="0" w:color="auto"/>
              <w:right w:val="single" w:sz="4" w:space="0" w:color="auto"/>
            </w:tcBorders>
            <w:shd w:val="clear" w:color="auto" w:fill="auto"/>
            <w:noWrap/>
            <w:vAlign w:val="bottom"/>
            <w:hideMark/>
          </w:tcPr>
          <w:p w14:paraId="5AE0DD3B"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2955FA8E"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E5C19EA"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Temperature</w:t>
            </w:r>
          </w:p>
        </w:tc>
        <w:tc>
          <w:tcPr>
            <w:tcW w:w="1710" w:type="dxa"/>
            <w:tcBorders>
              <w:top w:val="nil"/>
              <w:left w:val="nil"/>
              <w:bottom w:val="single" w:sz="4" w:space="0" w:color="auto"/>
              <w:right w:val="single" w:sz="4" w:space="0" w:color="auto"/>
            </w:tcBorders>
            <w:shd w:val="clear" w:color="auto" w:fill="auto"/>
            <w:noWrap/>
            <w:vAlign w:val="bottom"/>
            <w:hideMark/>
          </w:tcPr>
          <w:p w14:paraId="5E5B10C7"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644.301</w:t>
            </w:r>
          </w:p>
        </w:tc>
        <w:tc>
          <w:tcPr>
            <w:tcW w:w="1475" w:type="dxa"/>
            <w:tcBorders>
              <w:top w:val="nil"/>
              <w:left w:val="nil"/>
              <w:bottom w:val="single" w:sz="4" w:space="0" w:color="auto"/>
              <w:right w:val="single" w:sz="4" w:space="0" w:color="auto"/>
            </w:tcBorders>
            <w:shd w:val="clear" w:color="auto" w:fill="auto"/>
            <w:noWrap/>
            <w:vAlign w:val="bottom"/>
            <w:hideMark/>
          </w:tcPr>
          <w:p w14:paraId="669F9C59" w14:textId="483E0048"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1.23</w:t>
            </w:r>
            <w:r w:rsidR="00626266">
              <w:rPr>
                <w:rFonts w:ascii="Aptos Narrow" w:hAnsi="Aptos Narrow"/>
                <w:color w:val="000000"/>
                <w:sz w:val="22"/>
                <w:szCs w:val="22"/>
                <w:lang w:val="en-US"/>
              </w:rPr>
              <w:t>e</w:t>
            </w:r>
            <w:r w:rsidRPr="00E45B38">
              <w:rPr>
                <w:rFonts w:ascii="Aptos Narrow" w:hAnsi="Aptos Narrow"/>
                <w:color w:val="000000"/>
                <w:sz w:val="22"/>
                <w:szCs w:val="22"/>
                <w:vertAlign w:val="superscript"/>
                <w:lang w:val="en-US"/>
              </w:rPr>
              <w:t>-138</w:t>
            </w:r>
          </w:p>
        </w:tc>
        <w:tc>
          <w:tcPr>
            <w:tcW w:w="1317" w:type="dxa"/>
            <w:tcBorders>
              <w:top w:val="nil"/>
              <w:left w:val="nil"/>
              <w:bottom w:val="single" w:sz="4" w:space="0" w:color="auto"/>
              <w:right w:val="single" w:sz="4" w:space="0" w:color="auto"/>
            </w:tcBorders>
            <w:shd w:val="clear" w:color="auto" w:fill="auto"/>
            <w:noWrap/>
            <w:vAlign w:val="bottom"/>
            <w:hideMark/>
          </w:tcPr>
          <w:p w14:paraId="143DFE6B"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13A84F22"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279EF74"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Lactate</w:t>
            </w:r>
          </w:p>
        </w:tc>
        <w:tc>
          <w:tcPr>
            <w:tcW w:w="1710" w:type="dxa"/>
            <w:tcBorders>
              <w:top w:val="nil"/>
              <w:left w:val="nil"/>
              <w:bottom w:val="single" w:sz="4" w:space="0" w:color="auto"/>
              <w:right w:val="single" w:sz="4" w:space="0" w:color="auto"/>
            </w:tcBorders>
            <w:shd w:val="clear" w:color="auto" w:fill="auto"/>
            <w:noWrap/>
            <w:vAlign w:val="bottom"/>
            <w:hideMark/>
          </w:tcPr>
          <w:p w14:paraId="7AE4151F"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850.402</w:t>
            </w:r>
          </w:p>
        </w:tc>
        <w:tc>
          <w:tcPr>
            <w:tcW w:w="1475" w:type="dxa"/>
            <w:tcBorders>
              <w:top w:val="nil"/>
              <w:left w:val="nil"/>
              <w:bottom w:val="single" w:sz="4" w:space="0" w:color="auto"/>
              <w:right w:val="single" w:sz="4" w:space="0" w:color="auto"/>
            </w:tcBorders>
            <w:shd w:val="clear" w:color="auto" w:fill="auto"/>
            <w:noWrap/>
            <w:vAlign w:val="bottom"/>
            <w:hideMark/>
          </w:tcPr>
          <w:p w14:paraId="1B0B3A41" w14:textId="756C8B00"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6.38</w:t>
            </w:r>
            <w:r w:rsidR="00626266">
              <w:rPr>
                <w:rFonts w:ascii="Aptos Narrow" w:hAnsi="Aptos Narrow"/>
                <w:color w:val="000000"/>
                <w:sz w:val="22"/>
                <w:szCs w:val="22"/>
                <w:lang w:val="en-US"/>
              </w:rPr>
              <w:t>e</w:t>
            </w:r>
            <w:r w:rsidRPr="00E45B38">
              <w:rPr>
                <w:rFonts w:ascii="Aptos Narrow" w:hAnsi="Aptos Narrow"/>
                <w:color w:val="000000"/>
                <w:sz w:val="22"/>
                <w:szCs w:val="22"/>
                <w:vertAlign w:val="superscript"/>
                <w:lang w:val="en-US"/>
              </w:rPr>
              <w:t>-181</w:t>
            </w:r>
          </w:p>
        </w:tc>
        <w:tc>
          <w:tcPr>
            <w:tcW w:w="1317" w:type="dxa"/>
            <w:tcBorders>
              <w:top w:val="nil"/>
              <w:left w:val="nil"/>
              <w:bottom w:val="single" w:sz="4" w:space="0" w:color="auto"/>
              <w:right w:val="single" w:sz="4" w:space="0" w:color="auto"/>
            </w:tcBorders>
            <w:shd w:val="clear" w:color="auto" w:fill="auto"/>
            <w:noWrap/>
            <w:vAlign w:val="bottom"/>
            <w:hideMark/>
          </w:tcPr>
          <w:p w14:paraId="18C689FC"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0C2093B5"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AF082E0"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Lactate</w:t>
            </w:r>
          </w:p>
        </w:tc>
        <w:tc>
          <w:tcPr>
            <w:tcW w:w="1710" w:type="dxa"/>
            <w:tcBorders>
              <w:top w:val="nil"/>
              <w:left w:val="nil"/>
              <w:bottom w:val="single" w:sz="4" w:space="0" w:color="auto"/>
              <w:right w:val="single" w:sz="4" w:space="0" w:color="auto"/>
            </w:tcBorders>
            <w:shd w:val="clear" w:color="auto" w:fill="auto"/>
            <w:noWrap/>
            <w:vAlign w:val="bottom"/>
            <w:hideMark/>
          </w:tcPr>
          <w:p w14:paraId="37D995B4"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820.759</w:t>
            </w:r>
          </w:p>
        </w:tc>
        <w:tc>
          <w:tcPr>
            <w:tcW w:w="1475" w:type="dxa"/>
            <w:tcBorders>
              <w:top w:val="nil"/>
              <w:left w:val="nil"/>
              <w:bottom w:val="single" w:sz="4" w:space="0" w:color="auto"/>
              <w:right w:val="single" w:sz="4" w:space="0" w:color="auto"/>
            </w:tcBorders>
            <w:shd w:val="clear" w:color="auto" w:fill="auto"/>
            <w:noWrap/>
            <w:vAlign w:val="bottom"/>
            <w:hideMark/>
          </w:tcPr>
          <w:p w14:paraId="3150FB6D" w14:textId="675AD790"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7.00</w:t>
            </w:r>
            <w:r w:rsidR="00626266">
              <w:rPr>
                <w:rFonts w:ascii="Aptos Narrow" w:hAnsi="Aptos Narrow"/>
                <w:color w:val="000000"/>
                <w:sz w:val="22"/>
                <w:szCs w:val="22"/>
                <w:lang w:val="en-US"/>
              </w:rPr>
              <w:t>e</w:t>
            </w:r>
            <w:r w:rsidRPr="00E45B38">
              <w:rPr>
                <w:rFonts w:ascii="Aptos Narrow" w:hAnsi="Aptos Narrow"/>
                <w:color w:val="000000"/>
                <w:sz w:val="22"/>
                <w:szCs w:val="22"/>
                <w:vertAlign w:val="superscript"/>
                <w:lang w:val="en-US"/>
              </w:rPr>
              <w:t>-175</w:t>
            </w:r>
          </w:p>
        </w:tc>
        <w:tc>
          <w:tcPr>
            <w:tcW w:w="1317" w:type="dxa"/>
            <w:tcBorders>
              <w:top w:val="nil"/>
              <w:left w:val="nil"/>
              <w:bottom w:val="single" w:sz="4" w:space="0" w:color="auto"/>
              <w:right w:val="single" w:sz="4" w:space="0" w:color="auto"/>
            </w:tcBorders>
            <w:shd w:val="clear" w:color="auto" w:fill="auto"/>
            <w:noWrap/>
            <w:vAlign w:val="bottom"/>
            <w:hideMark/>
          </w:tcPr>
          <w:p w14:paraId="0ACA40B2"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175343DE"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8CF2C38"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Lactate</w:t>
            </w:r>
          </w:p>
        </w:tc>
        <w:tc>
          <w:tcPr>
            <w:tcW w:w="1710" w:type="dxa"/>
            <w:tcBorders>
              <w:top w:val="nil"/>
              <w:left w:val="nil"/>
              <w:bottom w:val="single" w:sz="4" w:space="0" w:color="auto"/>
              <w:right w:val="single" w:sz="4" w:space="0" w:color="auto"/>
            </w:tcBorders>
            <w:shd w:val="clear" w:color="auto" w:fill="auto"/>
            <w:noWrap/>
            <w:vAlign w:val="bottom"/>
            <w:hideMark/>
          </w:tcPr>
          <w:p w14:paraId="1EE0334B"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1041.35</w:t>
            </w:r>
          </w:p>
        </w:tc>
        <w:tc>
          <w:tcPr>
            <w:tcW w:w="1475" w:type="dxa"/>
            <w:tcBorders>
              <w:top w:val="nil"/>
              <w:left w:val="nil"/>
              <w:bottom w:val="nil"/>
              <w:right w:val="nil"/>
            </w:tcBorders>
            <w:shd w:val="clear" w:color="auto" w:fill="auto"/>
            <w:noWrap/>
            <w:vAlign w:val="bottom"/>
            <w:hideMark/>
          </w:tcPr>
          <w:p w14:paraId="1A1C7AA6" w14:textId="3651E82C"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1.66</w:t>
            </w:r>
            <w:r w:rsidR="00626266">
              <w:rPr>
                <w:rFonts w:ascii="Aptos Narrow" w:hAnsi="Aptos Narrow"/>
                <w:color w:val="000000"/>
                <w:sz w:val="22"/>
                <w:szCs w:val="22"/>
                <w:lang w:val="en-US"/>
              </w:rPr>
              <w:t>e</w:t>
            </w:r>
            <w:r w:rsidRPr="00E45B38">
              <w:rPr>
                <w:rFonts w:ascii="Aptos Narrow" w:hAnsi="Aptos Narrow"/>
                <w:color w:val="000000"/>
                <w:sz w:val="22"/>
                <w:szCs w:val="22"/>
                <w:vertAlign w:val="superscript"/>
                <w:lang w:val="en-US"/>
              </w:rPr>
              <w:t>-219</w:t>
            </w:r>
          </w:p>
        </w:tc>
        <w:tc>
          <w:tcPr>
            <w:tcW w:w="1317" w:type="dxa"/>
            <w:tcBorders>
              <w:top w:val="nil"/>
              <w:left w:val="single" w:sz="4" w:space="0" w:color="auto"/>
              <w:bottom w:val="single" w:sz="4" w:space="0" w:color="auto"/>
              <w:right w:val="single" w:sz="4" w:space="0" w:color="auto"/>
            </w:tcBorders>
            <w:shd w:val="clear" w:color="auto" w:fill="auto"/>
            <w:noWrap/>
            <w:vAlign w:val="bottom"/>
            <w:hideMark/>
          </w:tcPr>
          <w:p w14:paraId="5199E0D6"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10A8425E"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05F521E"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pH</w:t>
            </w:r>
          </w:p>
        </w:tc>
        <w:tc>
          <w:tcPr>
            <w:tcW w:w="1710" w:type="dxa"/>
            <w:tcBorders>
              <w:top w:val="nil"/>
              <w:left w:val="nil"/>
              <w:bottom w:val="single" w:sz="4" w:space="0" w:color="auto"/>
              <w:right w:val="single" w:sz="4" w:space="0" w:color="auto"/>
            </w:tcBorders>
            <w:shd w:val="clear" w:color="auto" w:fill="auto"/>
            <w:noWrap/>
            <w:vAlign w:val="bottom"/>
            <w:hideMark/>
          </w:tcPr>
          <w:p w14:paraId="13DE4B20"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364.313</w:t>
            </w:r>
          </w:p>
        </w:tc>
        <w:tc>
          <w:tcPr>
            <w:tcW w:w="1475" w:type="dxa"/>
            <w:tcBorders>
              <w:top w:val="single" w:sz="4" w:space="0" w:color="auto"/>
              <w:left w:val="nil"/>
              <w:bottom w:val="single" w:sz="4" w:space="0" w:color="auto"/>
              <w:right w:val="single" w:sz="4" w:space="0" w:color="auto"/>
            </w:tcBorders>
            <w:shd w:val="clear" w:color="auto" w:fill="auto"/>
            <w:noWrap/>
            <w:vAlign w:val="bottom"/>
            <w:hideMark/>
          </w:tcPr>
          <w:p w14:paraId="51F4D8C6" w14:textId="09D90DFE"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4.45</w:t>
            </w:r>
            <w:r w:rsidR="00626266">
              <w:rPr>
                <w:rFonts w:ascii="Aptos Narrow" w:hAnsi="Aptos Narrow"/>
                <w:color w:val="000000"/>
                <w:sz w:val="22"/>
                <w:szCs w:val="22"/>
                <w:lang w:val="en-US"/>
              </w:rPr>
              <w:t>e</w:t>
            </w:r>
            <w:r w:rsidRPr="00E45B38">
              <w:rPr>
                <w:rFonts w:ascii="Aptos Narrow" w:hAnsi="Aptos Narrow"/>
                <w:color w:val="000000"/>
                <w:sz w:val="22"/>
                <w:szCs w:val="22"/>
                <w:vertAlign w:val="superscript"/>
                <w:lang w:val="en-US"/>
              </w:rPr>
              <w:t>-80</w:t>
            </w:r>
          </w:p>
        </w:tc>
        <w:tc>
          <w:tcPr>
            <w:tcW w:w="1317" w:type="dxa"/>
            <w:tcBorders>
              <w:top w:val="nil"/>
              <w:left w:val="nil"/>
              <w:bottom w:val="single" w:sz="4" w:space="0" w:color="auto"/>
              <w:right w:val="single" w:sz="4" w:space="0" w:color="auto"/>
            </w:tcBorders>
            <w:shd w:val="clear" w:color="auto" w:fill="auto"/>
            <w:noWrap/>
            <w:vAlign w:val="bottom"/>
            <w:hideMark/>
          </w:tcPr>
          <w:p w14:paraId="392D0F14"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328003FB"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2206CA4C"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pH</w:t>
            </w:r>
          </w:p>
        </w:tc>
        <w:tc>
          <w:tcPr>
            <w:tcW w:w="1710" w:type="dxa"/>
            <w:tcBorders>
              <w:top w:val="nil"/>
              <w:left w:val="nil"/>
              <w:bottom w:val="single" w:sz="4" w:space="0" w:color="auto"/>
              <w:right w:val="single" w:sz="4" w:space="0" w:color="auto"/>
            </w:tcBorders>
            <w:shd w:val="clear" w:color="auto" w:fill="auto"/>
            <w:noWrap/>
            <w:vAlign w:val="bottom"/>
            <w:hideMark/>
          </w:tcPr>
          <w:p w14:paraId="798B774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940.224</w:t>
            </w:r>
          </w:p>
        </w:tc>
        <w:tc>
          <w:tcPr>
            <w:tcW w:w="1475" w:type="dxa"/>
            <w:tcBorders>
              <w:top w:val="nil"/>
              <w:left w:val="nil"/>
              <w:bottom w:val="single" w:sz="4" w:space="0" w:color="auto"/>
              <w:right w:val="single" w:sz="4" w:space="0" w:color="auto"/>
            </w:tcBorders>
            <w:shd w:val="clear" w:color="auto" w:fill="auto"/>
            <w:noWrap/>
            <w:vAlign w:val="bottom"/>
            <w:hideMark/>
          </w:tcPr>
          <w:p w14:paraId="766C15C4" w14:textId="33A49702"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3.84</w:t>
            </w:r>
            <w:r w:rsidR="00626266">
              <w:rPr>
                <w:rFonts w:ascii="Aptos Narrow" w:hAnsi="Aptos Narrow"/>
                <w:color w:val="000000"/>
                <w:sz w:val="22"/>
                <w:szCs w:val="22"/>
                <w:lang w:val="en-US"/>
              </w:rPr>
              <w:t>e</w:t>
            </w:r>
            <w:r w:rsidRPr="00E45B38">
              <w:rPr>
                <w:rFonts w:ascii="Aptos Narrow" w:hAnsi="Aptos Narrow"/>
                <w:color w:val="000000"/>
                <w:sz w:val="22"/>
                <w:szCs w:val="22"/>
                <w:vertAlign w:val="superscript"/>
                <w:lang w:val="en-US"/>
              </w:rPr>
              <w:t>-199</w:t>
            </w:r>
          </w:p>
        </w:tc>
        <w:tc>
          <w:tcPr>
            <w:tcW w:w="1317" w:type="dxa"/>
            <w:tcBorders>
              <w:top w:val="nil"/>
              <w:left w:val="nil"/>
              <w:bottom w:val="single" w:sz="4" w:space="0" w:color="auto"/>
              <w:right w:val="single" w:sz="4" w:space="0" w:color="auto"/>
            </w:tcBorders>
            <w:shd w:val="clear" w:color="auto" w:fill="auto"/>
            <w:noWrap/>
            <w:vAlign w:val="bottom"/>
            <w:hideMark/>
          </w:tcPr>
          <w:p w14:paraId="2B8BEFEC"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33B31D38"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4258674"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pH</w:t>
            </w:r>
          </w:p>
        </w:tc>
        <w:tc>
          <w:tcPr>
            <w:tcW w:w="1710" w:type="dxa"/>
            <w:tcBorders>
              <w:top w:val="nil"/>
              <w:left w:val="nil"/>
              <w:bottom w:val="single" w:sz="4" w:space="0" w:color="auto"/>
              <w:right w:val="single" w:sz="4" w:space="0" w:color="auto"/>
            </w:tcBorders>
            <w:shd w:val="clear" w:color="auto" w:fill="auto"/>
            <w:noWrap/>
            <w:vAlign w:val="bottom"/>
            <w:hideMark/>
          </w:tcPr>
          <w:p w14:paraId="5EA3FAE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1061.326</w:t>
            </w:r>
          </w:p>
        </w:tc>
        <w:tc>
          <w:tcPr>
            <w:tcW w:w="1475" w:type="dxa"/>
            <w:tcBorders>
              <w:top w:val="nil"/>
              <w:left w:val="nil"/>
              <w:bottom w:val="single" w:sz="4" w:space="0" w:color="auto"/>
              <w:right w:val="single" w:sz="4" w:space="0" w:color="auto"/>
            </w:tcBorders>
            <w:shd w:val="clear" w:color="auto" w:fill="auto"/>
            <w:noWrap/>
            <w:vAlign w:val="bottom"/>
            <w:hideMark/>
          </w:tcPr>
          <w:p w14:paraId="53DDB6B4" w14:textId="1965BED2"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1.64</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-223</w:t>
            </w:r>
          </w:p>
        </w:tc>
        <w:tc>
          <w:tcPr>
            <w:tcW w:w="1317" w:type="dxa"/>
            <w:tcBorders>
              <w:top w:val="nil"/>
              <w:left w:val="nil"/>
              <w:bottom w:val="single" w:sz="4" w:space="0" w:color="auto"/>
              <w:right w:val="single" w:sz="4" w:space="0" w:color="auto"/>
            </w:tcBorders>
            <w:shd w:val="clear" w:color="auto" w:fill="auto"/>
            <w:noWrap/>
            <w:vAlign w:val="bottom"/>
            <w:hideMark/>
          </w:tcPr>
          <w:p w14:paraId="7BB6ED1B"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2E0FE9AA"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974C349"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Glucose</w:t>
            </w:r>
          </w:p>
        </w:tc>
        <w:tc>
          <w:tcPr>
            <w:tcW w:w="1710" w:type="dxa"/>
            <w:tcBorders>
              <w:top w:val="nil"/>
              <w:left w:val="nil"/>
              <w:bottom w:val="single" w:sz="4" w:space="0" w:color="auto"/>
              <w:right w:val="single" w:sz="4" w:space="0" w:color="auto"/>
            </w:tcBorders>
            <w:shd w:val="clear" w:color="auto" w:fill="auto"/>
            <w:noWrap/>
            <w:vAlign w:val="bottom"/>
            <w:hideMark/>
          </w:tcPr>
          <w:p w14:paraId="0F74AE7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241.999</w:t>
            </w:r>
          </w:p>
        </w:tc>
        <w:tc>
          <w:tcPr>
            <w:tcW w:w="1475" w:type="dxa"/>
            <w:tcBorders>
              <w:top w:val="nil"/>
              <w:left w:val="nil"/>
              <w:bottom w:val="single" w:sz="4" w:space="0" w:color="auto"/>
              <w:right w:val="single" w:sz="4" w:space="0" w:color="auto"/>
            </w:tcBorders>
            <w:shd w:val="clear" w:color="auto" w:fill="auto"/>
            <w:noWrap/>
            <w:vAlign w:val="bottom"/>
            <w:hideMark/>
          </w:tcPr>
          <w:p w14:paraId="0A56219D" w14:textId="57B789C6"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4.63</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-54</w:t>
            </w:r>
          </w:p>
        </w:tc>
        <w:tc>
          <w:tcPr>
            <w:tcW w:w="1317" w:type="dxa"/>
            <w:tcBorders>
              <w:top w:val="nil"/>
              <w:left w:val="nil"/>
              <w:bottom w:val="single" w:sz="4" w:space="0" w:color="auto"/>
              <w:right w:val="single" w:sz="4" w:space="0" w:color="auto"/>
            </w:tcBorders>
            <w:shd w:val="clear" w:color="auto" w:fill="auto"/>
            <w:noWrap/>
            <w:vAlign w:val="bottom"/>
            <w:hideMark/>
          </w:tcPr>
          <w:p w14:paraId="25544CB8"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09264FC1"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3383E8CA"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Glucose</w:t>
            </w:r>
          </w:p>
        </w:tc>
        <w:tc>
          <w:tcPr>
            <w:tcW w:w="1710" w:type="dxa"/>
            <w:tcBorders>
              <w:top w:val="nil"/>
              <w:left w:val="nil"/>
              <w:bottom w:val="single" w:sz="4" w:space="0" w:color="auto"/>
              <w:right w:val="single" w:sz="4" w:space="0" w:color="auto"/>
            </w:tcBorders>
            <w:shd w:val="clear" w:color="auto" w:fill="auto"/>
            <w:noWrap/>
            <w:vAlign w:val="bottom"/>
            <w:hideMark/>
          </w:tcPr>
          <w:p w14:paraId="6686528A"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361.134</w:t>
            </w:r>
          </w:p>
        </w:tc>
        <w:tc>
          <w:tcPr>
            <w:tcW w:w="1475" w:type="dxa"/>
            <w:tcBorders>
              <w:top w:val="nil"/>
              <w:left w:val="nil"/>
              <w:bottom w:val="single" w:sz="4" w:space="0" w:color="auto"/>
              <w:right w:val="single" w:sz="4" w:space="0" w:color="auto"/>
            </w:tcBorders>
            <w:shd w:val="clear" w:color="auto" w:fill="auto"/>
            <w:noWrap/>
            <w:vAlign w:val="bottom"/>
            <w:hideMark/>
          </w:tcPr>
          <w:p w14:paraId="4A196B13" w14:textId="5EE24183"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2.10</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-79</w:t>
            </w:r>
          </w:p>
        </w:tc>
        <w:tc>
          <w:tcPr>
            <w:tcW w:w="1317" w:type="dxa"/>
            <w:tcBorders>
              <w:top w:val="nil"/>
              <w:left w:val="nil"/>
              <w:bottom w:val="single" w:sz="4" w:space="0" w:color="auto"/>
              <w:right w:val="single" w:sz="4" w:space="0" w:color="auto"/>
            </w:tcBorders>
            <w:shd w:val="clear" w:color="auto" w:fill="auto"/>
            <w:noWrap/>
            <w:vAlign w:val="bottom"/>
            <w:hideMark/>
          </w:tcPr>
          <w:p w14:paraId="4C2D83CE"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55530712"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1DCE5165"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Glucose</w:t>
            </w:r>
          </w:p>
        </w:tc>
        <w:tc>
          <w:tcPr>
            <w:tcW w:w="1710" w:type="dxa"/>
            <w:tcBorders>
              <w:top w:val="nil"/>
              <w:left w:val="nil"/>
              <w:bottom w:val="single" w:sz="4" w:space="0" w:color="auto"/>
              <w:right w:val="single" w:sz="4" w:space="0" w:color="auto"/>
            </w:tcBorders>
            <w:shd w:val="clear" w:color="auto" w:fill="auto"/>
            <w:noWrap/>
            <w:vAlign w:val="bottom"/>
            <w:hideMark/>
          </w:tcPr>
          <w:p w14:paraId="0F153E9A"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393.565</w:t>
            </w:r>
          </w:p>
        </w:tc>
        <w:tc>
          <w:tcPr>
            <w:tcW w:w="1475" w:type="dxa"/>
            <w:tcBorders>
              <w:top w:val="nil"/>
              <w:left w:val="nil"/>
              <w:bottom w:val="single" w:sz="4" w:space="0" w:color="auto"/>
              <w:right w:val="single" w:sz="4" w:space="0" w:color="auto"/>
            </w:tcBorders>
            <w:shd w:val="clear" w:color="auto" w:fill="auto"/>
            <w:noWrap/>
            <w:vAlign w:val="bottom"/>
            <w:hideMark/>
          </w:tcPr>
          <w:p w14:paraId="3D0F422F" w14:textId="55C48C78"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2.93</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-86</w:t>
            </w:r>
          </w:p>
        </w:tc>
        <w:tc>
          <w:tcPr>
            <w:tcW w:w="1317" w:type="dxa"/>
            <w:tcBorders>
              <w:top w:val="nil"/>
              <w:left w:val="nil"/>
              <w:bottom w:val="single" w:sz="4" w:space="0" w:color="auto"/>
              <w:right w:val="single" w:sz="4" w:space="0" w:color="auto"/>
            </w:tcBorders>
            <w:shd w:val="clear" w:color="auto" w:fill="auto"/>
            <w:noWrap/>
            <w:vAlign w:val="bottom"/>
            <w:hideMark/>
          </w:tcPr>
          <w:p w14:paraId="0D6ACD4F"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0A2CF2B2"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D43204B"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WBC</w:t>
            </w:r>
          </w:p>
        </w:tc>
        <w:tc>
          <w:tcPr>
            <w:tcW w:w="1710" w:type="dxa"/>
            <w:tcBorders>
              <w:top w:val="nil"/>
              <w:left w:val="nil"/>
              <w:bottom w:val="single" w:sz="4" w:space="0" w:color="auto"/>
              <w:right w:val="single" w:sz="4" w:space="0" w:color="auto"/>
            </w:tcBorders>
            <w:shd w:val="clear" w:color="auto" w:fill="auto"/>
            <w:noWrap/>
            <w:vAlign w:val="bottom"/>
            <w:hideMark/>
          </w:tcPr>
          <w:p w14:paraId="433AC685"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146.193</w:t>
            </w:r>
          </w:p>
        </w:tc>
        <w:tc>
          <w:tcPr>
            <w:tcW w:w="1475" w:type="dxa"/>
            <w:tcBorders>
              <w:top w:val="nil"/>
              <w:left w:val="nil"/>
              <w:bottom w:val="single" w:sz="4" w:space="0" w:color="auto"/>
              <w:right w:val="single" w:sz="4" w:space="0" w:color="auto"/>
            </w:tcBorders>
            <w:shd w:val="clear" w:color="auto" w:fill="auto"/>
            <w:noWrap/>
            <w:vAlign w:val="bottom"/>
            <w:hideMark/>
          </w:tcPr>
          <w:p w14:paraId="40DEBE19" w14:textId="72881F5E"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1.81</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-33</w:t>
            </w:r>
          </w:p>
        </w:tc>
        <w:tc>
          <w:tcPr>
            <w:tcW w:w="1317" w:type="dxa"/>
            <w:tcBorders>
              <w:top w:val="nil"/>
              <w:left w:val="nil"/>
              <w:bottom w:val="single" w:sz="4" w:space="0" w:color="auto"/>
              <w:right w:val="single" w:sz="4" w:space="0" w:color="auto"/>
            </w:tcBorders>
            <w:shd w:val="clear" w:color="auto" w:fill="auto"/>
            <w:noWrap/>
            <w:vAlign w:val="bottom"/>
            <w:hideMark/>
          </w:tcPr>
          <w:p w14:paraId="3C2FA07F"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652F7A6D"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9673FDF"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WBC</w:t>
            </w:r>
          </w:p>
        </w:tc>
        <w:tc>
          <w:tcPr>
            <w:tcW w:w="1710" w:type="dxa"/>
            <w:tcBorders>
              <w:top w:val="nil"/>
              <w:left w:val="nil"/>
              <w:bottom w:val="single" w:sz="4" w:space="0" w:color="auto"/>
              <w:right w:val="single" w:sz="4" w:space="0" w:color="auto"/>
            </w:tcBorders>
            <w:shd w:val="clear" w:color="auto" w:fill="auto"/>
            <w:noWrap/>
            <w:vAlign w:val="bottom"/>
            <w:hideMark/>
          </w:tcPr>
          <w:p w14:paraId="090A4A7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224.203</w:t>
            </w:r>
          </w:p>
        </w:tc>
        <w:tc>
          <w:tcPr>
            <w:tcW w:w="1475" w:type="dxa"/>
            <w:tcBorders>
              <w:top w:val="nil"/>
              <w:left w:val="nil"/>
              <w:bottom w:val="single" w:sz="4" w:space="0" w:color="auto"/>
              <w:right w:val="single" w:sz="4" w:space="0" w:color="auto"/>
            </w:tcBorders>
            <w:shd w:val="clear" w:color="auto" w:fill="auto"/>
            <w:noWrap/>
            <w:vAlign w:val="bottom"/>
            <w:hideMark/>
          </w:tcPr>
          <w:p w14:paraId="6AD7AC31" w14:textId="06549F4F"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2.99</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-50</w:t>
            </w:r>
          </w:p>
        </w:tc>
        <w:tc>
          <w:tcPr>
            <w:tcW w:w="1317" w:type="dxa"/>
            <w:tcBorders>
              <w:top w:val="nil"/>
              <w:left w:val="nil"/>
              <w:bottom w:val="single" w:sz="4" w:space="0" w:color="auto"/>
              <w:right w:val="single" w:sz="4" w:space="0" w:color="auto"/>
            </w:tcBorders>
            <w:shd w:val="clear" w:color="auto" w:fill="auto"/>
            <w:noWrap/>
            <w:vAlign w:val="bottom"/>
            <w:hideMark/>
          </w:tcPr>
          <w:p w14:paraId="6EF5C264"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392EFF6A"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9788A6D"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WBC</w:t>
            </w:r>
          </w:p>
        </w:tc>
        <w:tc>
          <w:tcPr>
            <w:tcW w:w="1710" w:type="dxa"/>
            <w:tcBorders>
              <w:top w:val="nil"/>
              <w:left w:val="nil"/>
              <w:bottom w:val="single" w:sz="4" w:space="0" w:color="auto"/>
              <w:right w:val="single" w:sz="4" w:space="0" w:color="auto"/>
            </w:tcBorders>
            <w:shd w:val="clear" w:color="auto" w:fill="auto"/>
            <w:noWrap/>
            <w:vAlign w:val="bottom"/>
            <w:hideMark/>
          </w:tcPr>
          <w:p w14:paraId="506367D7"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190.961</w:t>
            </w:r>
          </w:p>
        </w:tc>
        <w:tc>
          <w:tcPr>
            <w:tcW w:w="1475" w:type="dxa"/>
            <w:tcBorders>
              <w:top w:val="nil"/>
              <w:left w:val="nil"/>
              <w:bottom w:val="single" w:sz="4" w:space="0" w:color="auto"/>
              <w:right w:val="single" w:sz="4" w:space="0" w:color="auto"/>
            </w:tcBorders>
            <w:shd w:val="clear" w:color="auto" w:fill="auto"/>
            <w:noWrap/>
            <w:vAlign w:val="bottom"/>
            <w:hideMark/>
          </w:tcPr>
          <w:p w14:paraId="109380B2" w14:textId="28C69A9C"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4.07</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-43</w:t>
            </w:r>
          </w:p>
        </w:tc>
        <w:tc>
          <w:tcPr>
            <w:tcW w:w="1317" w:type="dxa"/>
            <w:tcBorders>
              <w:top w:val="nil"/>
              <w:left w:val="nil"/>
              <w:bottom w:val="single" w:sz="4" w:space="0" w:color="auto"/>
              <w:right w:val="single" w:sz="4" w:space="0" w:color="auto"/>
            </w:tcBorders>
            <w:shd w:val="clear" w:color="auto" w:fill="auto"/>
            <w:noWrap/>
            <w:vAlign w:val="bottom"/>
            <w:hideMark/>
          </w:tcPr>
          <w:p w14:paraId="05BCDB20"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1DA7E16A"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B096677"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BUN</w:t>
            </w:r>
          </w:p>
        </w:tc>
        <w:tc>
          <w:tcPr>
            <w:tcW w:w="1710" w:type="dxa"/>
            <w:tcBorders>
              <w:top w:val="nil"/>
              <w:left w:val="nil"/>
              <w:bottom w:val="single" w:sz="4" w:space="0" w:color="auto"/>
              <w:right w:val="single" w:sz="4" w:space="0" w:color="auto"/>
            </w:tcBorders>
            <w:shd w:val="clear" w:color="auto" w:fill="auto"/>
            <w:noWrap/>
            <w:vAlign w:val="bottom"/>
            <w:hideMark/>
          </w:tcPr>
          <w:p w14:paraId="12ACBEB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373.597</w:t>
            </w:r>
          </w:p>
        </w:tc>
        <w:tc>
          <w:tcPr>
            <w:tcW w:w="1475" w:type="dxa"/>
            <w:tcBorders>
              <w:top w:val="nil"/>
              <w:left w:val="nil"/>
              <w:bottom w:val="single" w:sz="4" w:space="0" w:color="auto"/>
              <w:right w:val="single" w:sz="4" w:space="0" w:color="auto"/>
            </w:tcBorders>
            <w:shd w:val="clear" w:color="auto" w:fill="auto"/>
            <w:noWrap/>
            <w:vAlign w:val="bottom"/>
            <w:hideMark/>
          </w:tcPr>
          <w:p w14:paraId="081D6A5F" w14:textId="5F3C09A5"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4.84</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-82</w:t>
            </w:r>
          </w:p>
        </w:tc>
        <w:tc>
          <w:tcPr>
            <w:tcW w:w="1317" w:type="dxa"/>
            <w:tcBorders>
              <w:top w:val="nil"/>
              <w:left w:val="nil"/>
              <w:bottom w:val="single" w:sz="4" w:space="0" w:color="auto"/>
              <w:right w:val="single" w:sz="4" w:space="0" w:color="auto"/>
            </w:tcBorders>
            <w:shd w:val="clear" w:color="auto" w:fill="auto"/>
            <w:noWrap/>
            <w:vAlign w:val="bottom"/>
            <w:hideMark/>
          </w:tcPr>
          <w:p w14:paraId="6B86639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7AB44B08"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4C7F6AA9"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BUN</w:t>
            </w:r>
          </w:p>
        </w:tc>
        <w:tc>
          <w:tcPr>
            <w:tcW w:w="1710" w:type="dxa"/>
            <w:tcBorders>
              <w:top w:val="nil"/>
              <w:left w:val="nil"/>
              <w:bottom w:val="single" w:sz="4" w:space="0" w:color="auto"/>
              <w:right w:val="single" w:sz="4" w:space="0" w:color="auto"/>
            </w:tcBorders>
            <w:shd w:val="clear" w:color="auto" w:fill="auto"/>
            <w:noWrap/>
            <w:vAlign w:val="bottom"/>
            <w:hideMark/>
          </w:tcPr>
          <w:p w14:paraId="4F2BB65A"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453.03</w:t>
            </w:r>
          </w:p>
        </w:tc>
        <w:tc>
          <w:tcPr>
            <w:tcW w:w="1475" w:type="dxa"/>
            <w:tcBorders>
              <w:top w:val="nil"/>
              <w:left w:val="nil"/>
              <w:bottom w:val="single" w:sz="4" w:space="0" w:color="auto"/>
              <w:right w:val="single" w:sz="4" w:space="0" w:color="auto"/>
            </w:tcBorders>
            <w:shd w:val="clear" w:color="auto" w:fill="auto"/>
            <w:noWrap/>
            <w:vAlign w:val="bottom"/>
            <w:hideMark/>
          </w:tcPr>
          <w:p w14:paraId="5AFF762E" w14:textId="5ADB88CB"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8.89</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-09</w:t>
            </w:r>
          </w:p>
        </w:tc>
        <w:tc>
          <w:tcPr>
            <w:tcW w:w="1317" w:type="dxa"/>
            <w:tcBorders>
              <w:top w:val="nil"/>
              <w:left w:val="nil"/>
              <w:bottom w:val="single" w:sz="4" w:space="0" w:color="auto"/>
              <w:right w:val="single" w:sz="4" w:space="0" w:color="auto"/>
            </w:tcBorders>
            <w:shd w:val="clear" w:color="auto" w:fill="auto"/>
            <w:noWrap/>
            <w:vAlign w:val="bottom"/>
            <w:hideMark/>
          </w:tcPr>
          <w:p w14:paraId="1565BA9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4395CA32"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71AF6EBC"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BUN</w:t>
            </w:r>
          </w:p>
        </w:tc>
        <w:tc>
          <w:tcPr>
            <w:tcW w:w="1710" w:type="dxa"/>
            <w:tcBorders>
              <w:top w:val="nil"/>
              <w:left w:val="nil"/>
              <w:bottom w:val="single" w:sz="4" w:space="0" w:color="auto"/>
              <w:right w:val="single" w:sz="4" w:space="0" w:color="auto"/>
            </w:tcBorders>
            <w:shd w:val="clear" w:color="auto" w:fill="auto"/>
            <w:noWrap/>
            <w:vAlign w:val="bottom"/>
            <w:hideMark/>
          </w:tcPr>
          <w:p w14:paraId="723813CF"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417.703</w:t>
            </w:r>
          </w:p>
        </w:tc>
        <w:tc>
          <w:tcPr>
            <w:tcW w:w="1475" w:type="dxa"/>
            <w:tcBorders>
              <w:top w:val="nil"/>
              <w:left w:val="nil"/>
              <w:bottom w:val="single" w:sz="4" w:space="0" w:color="auto"/>
              <w:right w:val="single" w:sz="4" w:space="0" w:color="auto"/>
            </w:tcBorders>
            <w:shd w:val="clear" w:color="auto" w:fill="auto"/>
            <w:noWrap/>
            <w:vAlign w:val="bottom"/>
            <w:hideMark/>
          </w:tcPr>
          <w:p w14:paraId="6C5CF398" w14:textId="49F00D5E"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2.39</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-91</w:t>
            </w:r>
          </w:p>
        </w:tc>
        <w:tc>
          <w:tcPr>
            <w:tcW w:w="1317" w:type="dxa"/>
            <w:tcBorders>
              <w:top w:val="nil"/>
              <w:left w:val="nil"/>
              <w:bottom w:val="single" w:sz="4" w:space="0" w:color="auto"/>
              <w:right w:val="single" w:sz="4" w:space="0" w:color="auto"/>
            </w:tcBorders>
            <w:shd w:val="clear" w:color="auto" w:fill="auto"/>
            <w:noWrap/>
            <w:vAlign w:val="bottom"/>
            <w:hideMark/>
          </w:tcPr>
          <w:p w14:paraId="44F9F0C0"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065F369D"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47AAED6"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Creatinine</w:t>
            </w:r>
          </w:p>
        </w:tc>
        <w:tc>
          <w:tcPr>
            <w:tcW w:w="1710" w:type="dxa"/>
            <w:tcBorders>
              <w:top w:val="nil"/>
              <w:left w:val="nil"/>
              <w:bottom w:val="single" w:sz="4" w:space="0" w:color="auto"/>
              <w:right w:val="single" w:sz="4" w:space="0" w:color="auto"/>
            </w:tcBorders>
            <w:shd w:val="clear" w:color="auto" w:fill="auto"/>
            <w:noWrap/>
            <w:vAlign w:val="bottom"/>
            <w:hideMark/>
          </w:tcPr>
          <w:p w14:paraId="51923D4E"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149.299</w:t>
            </w:r>
          </w:p>
        </w:tc>
        <w:tc>
          <w:tcPr>
            <w:tcW w:w="1475" w:type="dxa"/>
            <w:tcBorders>
              <w:top w:val="nil"/>
              <w:left w:val="nil"/>
              <w:bottom w:val="single" w:sz="4" w:space="0" w:color="auto"/>
              <w:right w:val="single" w:sz="4" w:space="0" w:color="auto"/>
            </w:tcBorders>
            <w:shd w:val="clear" w:color="auto" w:fill="auto"/>
            <w:noWrap/>
            <w:vAlign w:val="bottom"/>
            <w:hideMark/>
          </w:tcPr>
          <w:p w14:paraId="7246B2F3" w14:textId="6ED074D6"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3.86</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-34</w:t>
            </w:r>
          </w:p>
        </w:tc>
        <w:tc>
          <w:tcPr>
            <w:tcW w:w="1317" w:type="dxa"/>
            <w:tcBorders>
              <w:top w:val="nil"/>
              <w:left w:val="nil"/>
              <w:bottom w:val="single" w:sz="4" w:space="0" w:color="auto"/>
              <w:right w:val="single" w:sz="4" w:space="0" w:color="auto"/>
            </w:tcBorders>
            <w:shd w:val="clear" w:color="auto" w:fill="auto"/>
            <w:noWrap/>
            <w:vAlign w:val="bottom"/>
            <w:hideMark/>
          </w:tcPr>
          <w:p w14:paraId="1D4BF76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3DBEFF4F"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DBED2BF"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Creatinine</w:t>
            </w:r>
          </w:p>
        </w:tc>
        <w:tc>
          <w:tcPr>
            <w:tcW w:w="1710" w:type="dxa"/>
            <w:tcBorders>
              <w:top w:val="nil"/>
              <w:left w:val="nil"/>
              <w:bottom w:val="single" w:sz="4" w:space="0" w:color="auto"/>
              <w:right w:val="single" w:sz="4" w:space="0" w:color="auto"/>
            </w:tcBorders>
            <w:shd w:val="clear" w:color="auto" w:fill="auto"/>
            <w:noWrap/>
            <w:vAlign w:val="bottom"/>
            <w:hideMark/>
          </w:tcPr>
          <w:p w14:paraId="6CA79538"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167.901</w:t>
            </w:r>
          </w:p>
        </w:tc>
        <w:tc>
          <w:tcPr>
            <w:tcW w:w="1475" w:type="dxa"/>
            <w:tcBorders>
              <w:top w:val="nil"/>
              <w:left w:val="nil"/>
              <w:bottom w:val="single" w:sz="4" w:space="0" w:color="auto"/>
              <w:right w:val="single" w:sz="4" w:space="0" w:color="auto"/>
            </w:tcBorders>
            <w:shd w:val="clear" w:color="auto" w:fill="auto"/>
            <w:noWrap/>
            <w:vAlign w:val="bottom"/>
            <w:hideMark/>
          </w:tcPr>
          <w:p w14:paraId="74146925" w14:textId="1CE9E7BC"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3.74</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-38</w:t>
            </w:r>
          </w:p>
        </w:tc>
        <w:tc>
          <w:tcPr>
            <w:tcW w:w="1317" w:type="dxa"/>
            <w:tcBorders>
              <w:top w:val="nil"/>
              <w:left w:val="nil"/>
              <w:bottom w:val="single" w:sz="4" w:space="0" w:color="auto"/>
              <w:right w:val="single" w:sz="4" w:space="0" w:color="auto"/>
            </w:tcBorders>
            <w:shd w:val="clear" w:color="auto" w:fill="auto"/>
            <w:noWrap/>
            <w:vAlign w:val="bottom"/>
            <w:hideMark/>
          </w:tcPr>
          <w:p w14:paraId="4E12AE8C"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0F0696F2"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63555A5B"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Creatinine</w:t>
            </w:r>
          </w:p>
        </w:tc>
        <w:tc>
          <w:tcPr>
            <w:tcW w:w="1710" w:type="dxa"/>
            <w:tcBorders>
              <w:top w:val="nil"/>
              <w:left w:val="nil"/>
              <w:bottom w:val="single" w:sz="4" w:space="0" w:color="auto"/>
              <w:right w:val="single" w:sz="4" w:space="0" w:color="auto"/>
            </w:tcBorders>
            <w:shd w:val="clear" w:color="auto" w:fill="auto"/>
            <w:noWrap/>
            <w:vAlign w:val="bottom"/>
            <w:hideMark/>
          </w:tcPr>
          <w:p w14:paraId="5C783B0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158.743</w:t>
            </w:r>
          </w:p>
        </w:tc>
        <w:tc>
          <w:tcPr>
            <w:tcW w:w="1475" w:type="dxa"/>
            <w:tcBorders>
              <w:top w:val="nil"/>
              <w:left w:val="nil"/>
              <w:bottom w:val="single" w:sz="4" w:space="0" w:color="auto"/>
              <w:right w:val="single" w:sz="4" w:space="0" w:color="auto"/>
            </w:tcBorders>
            <w:shd w:val="clear" w:color="auto" w:fill="auto"/>
            <w:noWrap/>
            <w:vAlign w:val="bottom"/>
            <w:hideMark/>
          </w:tcPr>
          <w:p w14:paraId="0B7DAA47" w14:textId="48516874"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3.53</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-36</w:t>
            </w:r>
          </w:p>
        </w:tc>
        <w:tc>
          <w:tcPr>
            <w:tcW w:w="1317" w:type="dxa"/>
            <w:tcBorders>
              <w:top w:val="nil"/>
              <w:left w:val="nil"/>
              <w:bottom w:val="single" w:sz="4" w:space="0" w:color="auto"/>
              <w:right w:val="single" w:sz="4" w:space="0" w:color="auto"/>
            </w:tcBorders>
            <w:shd w:val="clear" w:color="auto" w:fill="auto"/>
            <w:noWrap/>
            <w:vAlign w:val="bottom"/>
            <w:hideMark/>
          </w:tcPr>
          <w:p w14:paraId="6EFA2FBF"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1D336D10"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AD96C67"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Max Hemoglobin</w:t>
            </w:r>
          </w:p>
        </w:tc>
        <w:tc>
          <w:tcPr>
            <w:tcW w:w="1710" w:type="dxa"/>
            <w:tcBorders>
              <w:top w:val="nil"/>
              <w:left w:val="nil"/>
              <w:bottom w:val="single" w:sz="4" w:space="0" w:color="auto"/>
              <w:right w:val="single" w:sz="4" w:space="0" w:color="auto"/>
            </w:tcBorders>
            <w:shd w:val="clear" w:color="auto" w:fill="auto"/>
            <w:noWrap/>
            <w:vAlign w:val="bottom"/>
            <w:hideMark/>
          </w:tcPr>
          <w:p w14:paraId="52205E85"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59.074</w:t>
            </w:r>
          </w:p>
        </w:tc>
        <w:tc>
          <w:tcPr>
            <w:tcW w:w="1475" w:type="dxa"/>
            <w:tcBorders>
              <w:top w:val="nil"/>
              <w:left w:val="nil"/>
              <w:bottom w:val="single" w:sz="4" w:space="0" w:color="auto"/>
              <w:right w:val="single" w:sz="4" w:space="0" w:color="auto"/>
            </w:tcBorders>
            <w:shd w:val="clear" w:color="auto" w:fill="auto"/>
            <w:noWrap/>
            <w:vAlign w:val="bottom"/>
            <w:hideMark/>
          </w:tcPr>
          <w:p w14:paraId="3ED6E983" w14:textId="6A40F5C3"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1.63</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-14</w:t>
            </w:r>
          </w:p>
        </w:tc>
        <w:tc>
          <w:tcPr>
            <w:tcW w:w="1317" w:type="dxa"/>
            <w:tcBorders>
              <w:top w:val="nil"/>
              <w:left w:val="nil"/>
              <w:bottom w:val="single" w:sz="4" w:space="0" w:color="auto"/>
              <w:right w:val="single" w:sz="4" w:space="0" w:color="auto"/>
            </w:tcBorders>
            <w:shd w:val="clear" w:color="auto" w:fill="auto"/>
            <w:noWrap/>
            <w:vAlign w:val="bottom"/>
            <w:hideMark/>
          </w:tcPr>
          <w:p w14:paraId="55C90E38"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23442D75"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58EBB5CF"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Min Hemoglobin</w:t>
            </w:r>
          </w:p>
        </w:tc>
        <w:tc>
          <w:tcPr>
            <w:tcW w:w="1710" w:type="dxa"/>
            <w:tcBorders>
              <w:top w:val="nil"/>
              <w:left w:val="nil"/>
              <w:bottom w:val="single" w:sz="4" w:space="0" w:color="auto"/>
              <w:right w:val="single" w:sz="4" w:space="0" w:color="auto"/>
            </w:tcBorders>
            <w:shd w:val="clear" w:color="auto" w:fill="auto"/>
            <w:noWrap/>
            <w:vAlign w:val="bottom"/>
            <w:hideMark/>
          </w:tcPr>
          <w:p w14:paraId="65AAAC79"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15.581</w:t>
            </w:r>
          </w:p>
        </w:tc>
        <w:tc>
          <w:tcPr>
            <w:tcW w:w="1475" w:type="dxa"/>
            <w:tcBorders>
              <w:top w:val="nil"/>
              <w:left w:val="nil"/>
              <w:bottom w:val="single" w:sz="4" w:space="0" w:color="auto"/>
              <w:right w:val="single" w:sz="4" w:space="0" w:color="auto"/>
            </w:tcBorders>
            <w:shd w:val="clear" w:color="auto" w:fill="auto"/>
            <w:noWrap/>
            <w:vAlign w:val="bottom"/>
            <w:hideMark/>
          </w:tcPr>
          <w:p w14:paraId="5FA79BD6" w14:textId="6627BE6E"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7.95</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-05</w:t>
            </w:r>
          </w:p>
        </w:tc>
        <w:tc>
          <w:tcPr>
            <w:tcW w:w="1317" w:type="dxa"/>
            <w:tcBorders>
              <w:top w:val="nil"/>
              <w:left w:val="nil"/>
              <w:bottom w:val="single" w:sz="4" w:space="0" w:color="auto"/>
              <w:right w:val="single" w:sz="4" w:space="0" w:color="auto"/>
            </w:tcBorders>
            <w:shd w:val="clear" w:color="auto" w:fill="auto"/>
            <w:noWrap/>
            <w:vAlign w:val="bottom"/>
            <w:hideMark/>
          </w:tcPr>
          <w:p w14:paraId="3C124093"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r w:rsidR="00D45532" w:rsidRPr="002D6D08" w14:paraId="7B18DD26" w14:textId="77777777" w:rsidTr="0070784E">
        <w:trPr>
          <w:trHeight w:val="288"/>
        </w:trPr>
        <w:tc>
          <w:tcPr>
            <w:tcW w:w="2515" w:type="dxa"/>
            <w:tcBorders>
              <w:top w:val="nil"/>
              <w:left w:val="single" w:sz="4" w:space="0" w:color="auto"/>
              <w:bottom w:val="single" w:sz="4" w:space="0" w:color="auto"/>
              <w:right w:val="single" w:sz="4" w:space="0" w:color="auto"/>
            </w:tcBorders>
            <w:shd w:val="clear" w:color="auto" w:fill="auto"/>
            <w:noWrap/>
            <w:vAlign w:val="bottom"/>
            <w:hideMark/>
          </w:tcPr>
          <w:p w14:paraId="0990A41E" w14:textId="77777777" w:rsidR="00D45532" w:rsidRPr="002D6D08" w:rsidRDefault="00D45532">
            <w:pPr>
              <w:rPr>
                <w:rFonts w:ascii="Aptos Narrow" w:hAnsi="Aptos Narrow"/>
                <w:color w:val="000000"/>
                <w:sz w:val="22"/>
                <w:szCs w:val="22"/>
                <w:lang w:val="en-US"/>
              </w:rPr>
            </w:pPr>
            <w:r w:rsidRPr="002D6D08">
              <w:rPr>
                <w:rFonts w:ascii="Aptos Narrow" w:hAnsi="Aptos Narrow"/>
                <w:color w:val="000000"/>
                <w:sz w:val="22"/>
                <w:szCs w:val="22"/>
                <w:lang w:val="en-US"/>
              </w:rPr>
              <w:t>Mean Hemoglobin</w:t>
            </w:r>
          </w:p>
        </w:tc>
        <w:tc>
          <w:tcPr>
            <w:tcW w:w="1710" w:type="dxa"/>
            <w:tcBorders>
              <w:top w:val="nil"/>
              <w:left w:val="nil"/>
              <w:bottom w:val="single" w:sz="4" w:space="0" w:color="auto"/>
              <w:right w:val="single" w:sz="4" w:space="0" w:color="auto"/>
            </w:tcBorders>
            <w:shd w:val="clear" w:color="auto" w:fill="auto"/>
            <w:noWrap/>
            <w:vAlign w:val="bottom"/>
            <w:hideMark/>
          </w:tcPr>
          <w:p w14:paraId="0CF4D8BC"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39.784</w:t>
            </w:r>
          </w:p>
        </w:tc>
        <w:tc>
          <w:tcPr>
            <w:tcW w:w="1475" w:type="dxa"/>
            <w:tcBorders>
              <w:top w:val="nil"/>
              <w:left w:val="nil"/>
              <w:bottom w:val="single" w:sz="4" w:space="0" w:color="auto"/>
              <w:right w:val="single" w:sz="4" w:space="0" w:color="auto"/>
            </w:tcBorders>
            <w:shd w:val="clear" w:color="auto" w:fill="auto"/>
            <w:noWrap/>
            <w:vAlign w:val="bottom"/>
            <w:hideMark/>
          </w:tcPr>
          <w:p w14:paraId="282B62DD" w14:textId="229D231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2.93</w:t>
            </w:r>
            <w:r w:rsidR="00626266">
              <w:rPr>
                <w:rFonts w:ascii="Aptos Narrow" w:hAnsi="Aptos Narrow"/>
                <w:color w:val="000000"/>
                <w:sz w:val="22"/>
                <w:szCs w:val="22"/>
                <w:lang w:val="en-US"/>
              </w:rPr>
              <w:t>e</w:t>
            </w:r>
            <w:r w:rsidRPr="00626266">
              <w:rPr>
                <w:rFonts w:ascii="Aptos Narrow" w:hAnsi="Aptos Narrow"/>
                <w:color w:val="000000"/>
                <w:sz w:val="22"/>
                <w:szCs w:val="22"/>
                <w:vertAlign w:val="superscript"/>
                <w:lang w:val="en-US"/>
              </w:rPr>
              <w:t>-10</w:t>
            </w:r>
          </w:p>
        </w:tc>
        <w:tc>
          <w:tcPr>
            <w:tcW w:w="1317" w:type="dxa"/>
            <w:tcBorders>
              <w:top w:val="nil"/>
              <w:left w:val="nil"/>
              <w:bottom w:val="single" w:sz="4" w:space="0" w:color="auto"/>
              <w:right w:val="single" w:sz="4" w:space="0" w:color="auto"/>
            </w:tcBorders>
            <w:shd w:val="clear" w:color="auto" w:fill="auto"/>
            <w:noWrap/>
            <w:vAlign w:val="bottom"/>
            <w:hideMark/>
          </w:tcPr>
          <w:p w14:paraId="237C8577" w14:textId="77777777" w:rsidR="00D45532" w:rsidRPr="002D6D08" w:rsidRDefault="00D45532">
            <w:pPr>
              <w:jc w:val="right"/>
              <w:rPr>
                <w:rFonts w:ascii="Aptos Narrow" w:hAnsi="Aptos Narrow"/>
                <w:color w:val="000000"/>
                <w:sz w:val="22"/>
                <w:szCs w:val="22"/>
                <w:lang w:val="en-US"/>
              </w:rPr>
            </w:pPr>
            <w:r w:rsidRPr="002D6D08">
              <w:rPr>
                <w:rFonts w:ascii="Aptos Narrow" w:hAnsi="Aptos Narrow"/>
                <w:color w:val="000000"/>
                <w:sz w:val="22"/>
                <w:szCs w:val="22"/>
                <w:lang w:val="en-US"/>
              </w:rPr>
              <w:t>No</w:t>
            </w:r>
          </w:p>
        </w:tc>
      </w:tr>
    </w:tbl>
    <w:p w14:paraId="0035FCF8" w14:textId="005CC791" w:rsidR="0070784E" w:rsidRDefault="0070784E" w:rsidP="0095759C"/>
    <w:p w14:paraId="1342B46B" w14:textId="77777777" w:rsidR="006970D3" w:rsidRDefault="006970D3" w:rsidP="0095759C"/>
    <w:p w14:paraId="644DF5A3" w14:textId="77777777" w:rsidR="006970D3" w:rsidRDefault="006970D3" w:rsidP="0095759C"/>
    <w:p w14:paraId="590A05E4" w14:textId="77777777" w:rsidR="006970D3" w:rsidRDefault="006970D3" w:rsidP="0095759C"/>
    <w:p w14:paraId="3A0B681E" w14:textId="77777777" w:rsidR="006970D3" w:rsidRDefault="006970D3" w:rsidP="0095759C"/>
    <w:p w14:paraId="7FACC33A" w14:textId="77777777" w:rsidR="006970D3" w:rsidRDefault="006970D3" w:rsidP="0095759C"/>
    <w:p w14:paraId="7C1025F5" w14:textId="77777777" w:rsidR="006970D3" w:rsidRDefault="006970D3" w:rsidP="0095759C"/>
    <w:p w14:paraId="4FEF329A" w14:textId="77777777" w:rsidR="006970D3" w:rsidRDefault="006970D3" w:rsidP="0095759C"/>
    <w:p w14:paraId="3E7FB1FE" w14:textId="77777777" w:rsidR="006970D3" w:rsidRDefault="006970D3" w:rsidP="0095759C"/>
    <w:p w14:paraId="440E5F17" w14:textId="77777777" w:rsidR="006970D3" w:rsidRDefault="006970D3" w:rsidP="0095759C"/>
    <w:p w14:paraId="76D8650C" w14:textId="77777777" w:rsidR="006970D3" w:rsidRDefault="006970D3" w:rsidP="0095759C"/>
    <w:p w14:paraId="4EBEACD2" w14:textId="77777777" w:rsidR="006970D3" w:rsidRDefault="006970D3" w:rsidP="0095759C"/>
    <w:p w14:paraId="3B03411F" w14:textId="77777777" w:rsidR="006970D3" w:rsidRDefault="006970D3" w:rsidP="0095759C"/>
    <w:p w14:paraId="5C50894E" w14:textId="77777777" w:rsidR="006970D3" w:rsidRDefault="006970D3" w:rsidP="0095759C"/>
    <w:p w14:paraId="0CF376E3" w14:textId="77777777" w:rsidR="006970D3" w:rsidRDefault="006970D3" w:rsidP="0095759C"/>
    <w:p w14:paraId="2D8E10A0" w14:textId="77777777" w:rsidR="006970D3" w:rsidRDefault="006970D3" w:rsidP="0095759C"/>
    <w:p w14:paraId="5387B47D" w14:textId="77777777" w:rsidR="006970D3" w:rsidRDefault="006970D3" w:rsidP="0095759C"/>
    <w:p w14:paraId="1F3B9BE8" w14:textId="77777777" w:rsidR="006970D3" w:rsidRDefault="006970D3" w:rsidP="0095759C"/>
    <w:p w14:paraId="142C54CC" w14:textId="77777777" w:rsidR="006970D3" w:rsidRDefault="006970D3" w:rsidP="0095759C"/>
    <w:p w14:paraId="22954520" w14:textId="77777777" w:rsidR="006970D3" w:rsidRDefault="006970D3" w:rsidP="0095759C"/>
    <w:p w14:paraId="6B29C0A7" w14:textId="77777777" w:rsidR="006970D3" w:rsidRDefault="006970D3" w:rsidP="0095759C"/>
    <w:p w14:paraId="3947974C" w14:textId="77777777" w:rsidR="006970D3" w:rsidRDefault="006970D3" w:rsidP="0095759C"/>
    <w:p w14:paraId="734102BC" w14:textId="77777777" w:rsidR="006970D3" w:rsidRDefault="006970D3" w:rsidP="0095759C"/>
    <w:p w14:paraId="546E7680" w14:textId="111620C3" w:rsidR="0070784E" w:rsidRDefault="0070784E" w:rsidP="0070784E">
      <w:pPr>
        <w:pStyle w:val="Heading1"/>
      </w:pPr>
      <w:bookmarkStart w:id="64" w:name="_Toc161524822"/>
      <w:bookmarkStart w:id="65" w:name="_Toc161601866"/>
      <w:r>
        <w:lastRenderedPageBreak/>
        <w:t>Parametric Test</w:t>
      </w:r>
      <w:r w:rsidR="007F4A92">
        <w:t>s</w:t>
      </w:r>
      <w:bookmarkEnd w:id="64"/>
      <w:bookmarkEnd w:id="65"/>
    </w:p>
    <w:p w14:paraId="1B149582" w14:textId="2050AEEA" w:rsidR="00866F9C" w:rsidRPr="00866F9C" w:rsidRDefault="00866F9C" w:rsidP="00296379">
      <w:pPr>
        <w:jc w:val="both"/>
      </w:pPr>
      <w:r>
        <w:t xml:space="preserve">Since we identified from the Levene Test that none of variables </w:t>
      </w:r>
      <w:r w:rsidR="00BC25B1">
        <w:t>have equal var</w:t>
      </w:r>
      <w:r w:rsidR="008556B4">
        <w:t xml:space="preserve">iances among the two groups of mortality, we decided to perform the </w:t>
      </w:r>
      <w:r w:rsidR="008556B4" w:rsidRPr="008556B4">
        <w:t>Welch’s t-test</w:t>
      </w:r>
      <w:r w:rsidR="008556B4">
        <w:t xml:space="preserve"> as it is </w:t>
      </w:r>
      <w:r w:rsidR="008556B4" w:rsidRPr="008556B4">
        <w:t>used to compare the means of two independent groups when the assumption of equal population variances is violated</w:t>
      </w:r>
      <w:r w:rsidR="0026462D">
        <w:t xml:space="preserve">. </w:t>
      </w:r>
    </w:p>
    <w:p w14:paraId="57AD52B2" w14:textId="77777777" w:rsidR="0026462D" w:rsidRPr="00866F9C" w:rsidRDefault="0026462D" w:rsidP="00296379">
      <w:pPr>
        <w:jc w:val="both"/>
      </w:pPr>
    </w:p>
    <w:p w14:paraId="29D28BA5" w14:textId="7C63B410" w:rsidR="0026462D" w:rsidRDefault="0026462D" w:rsidP="00717E2B">
      <w:pPr>
        <w:pStyle w:val="Heading2"/>
      </w:pPr>
      <w:bookmarkStart w:id="66" w:name="_Toc161524823"/>
      <w:bookmarkStart w:id="67" w:name="_Toc161601867"/>
      <w:r w:rsidRPr="0026462D">
        <w:t>Welch’s t-test</w:t>
      </w:r>
      <w:bookmarkEnd w:id="66"/>
      <w:bookmarkEnd w:id="67"/>
    </w:p>
    <w:p w14:paraId="2F4C9652" w14:textId="201B4C23" w:rsidR="0026462D" w:rsidRPr="0026462D" w:rsidRDefault="00A73ACF" w:rsidP="00296379">
      <w:pPr>
        <w:jc w:val="both"/>
      </w:pPr>
      <w:r>
        <w:t>We decided to use the Welch</w:t>
      </w:r>
      <w:r w:rsidR="00E94DF4">
        <w:t xml:space="preserve">’s t-test on the variables Max Heart Rate, Mean Heart Rate, Mean MAP, Mean Systolic Pressure, Mean Diastolic Pressure, Mean BUN, Max Haemoglobin, Mean Haemoglobin as they followed a normal distribution closely after the Log Transformation. </w:t>
      </w:r>
    </w:p>
    <w:p w14:paraId="759B8CC4" w14:textId="5AC4826B" w:rsidR="00E94DF4" w:rsidRPr="00017F79" w:rsidRDefault="00E94DF4" w:rsidP="00296379">
      <w:pPr>
        <w:jc w:val="both"/>
        <w:rPr>
          <w:b/>
        </w:rPr>
      </w:pPr>
      <w:r w:rsidRPr="00017F79">
        <w:rPr>
          <w:b/>
        </w:rPr>
        <w:t>Note the data after Log Transformation</w:t>
      </w:r>
      <w:r w:rsidR="00A11A22" w:rsidRPr="00017F79">
        <w:rPr>
          <w:b/>
        </w:rPr>
        <w:t xml:space="preserve"> were used in </w:t>
      </w:r>
      <w:r w:rsidR="00F43796" w:rsidRPr="00017F79">
        <w:rPr>
          <w:b/>
        </w:rPr>
        <w:t xml:space="preserve">performing Welch’s t Test. </w:t>
      </w:r>
    </w:p>
    <w:p w14:paraId="1730C45E" w14:textId="311C3725" w:rsidR="00F43796" w:rsidRPr="0026462D" w:rsidRDefault="00CF7954" w:rsidP="00296379">
      <w:pPr>
        <w:jc w:val="both"/>
      </w:pPr>
      <w:r>
        <w:t xml:space="preserve">The below assumptions were met by the variables. </w:t>
      </w:r>
    </w:p>
    <w:p w14:paraId="5BCB9D44" w14:textId="460B4360" w:rsidR="00B177FB" w:rsidRPr="0026462D" w:rsidRDefault="000A2998" w:rsidP="00296379">
      <w:pPr>
        <w:pStyle w:val="ListParagraph"/>
        <w:numPr>
          <w:ilvl w:val="0"/>
          <w:numId w:val="14"/>
        </w:numPr>
        <w:jc w:val="both"/>
      </w:pPr>
      <w:r w:rsidRPr="000A2998">
        <w:t>The observations within each group are assumed to be independent</w:t>
      </w:r>
      <w:r>
        <w:t>.</w:t>
      </w:r>
    </w:p>
    <w:p w14:paraId="00CA34D0" w14:textId="178AD0E5" w:rsidR="002E53D6" w:rsidRPr="0026462D" w:rsidRDefault="002E53D6" w:rsidP="00296379">
      <w:pPr>
        <w:pStyle w:val="ListParagraph"/>
        <w:numPr>
          <w:ilvl w:val="0"/>
          <w:numId w:val="14"/>
        </w:numPr>
        <w:jc w:val="both"/>
      </w:pPr>
      <w:r w:rsidRPr="002E53D6">
        <w:t>The data for each group should be approximately normally distributed</w:t>
      </w:r>
      <w:r w:rsidR="00F84E95" w:rsidRPr="002E53D6">
        <w:t>.</w:t>
      </w:r>
    </w:p>
    <w:p w14:paraId="10ACD932" w14:textId="3D1FCAF1" w:rsidR="00017F79" w:rsidRPr="00153222" w:rsidRDefault="00017F79" w:rsidP="00017F79">
      <w:pPr>
        <w:spacing w:line="276" w:lineRule="auto"/>
        <w:rPr>
          <w:b/>
          <w:bCs/>
        </w:rPr>
      </w:pPr>
      <w:r w:rsidRPr="00153222">
        <w:rPr>
          <w:b/>
          <w:bCs/>
        </w:rPr>
        <w:t xml:space="preserve">H0 = The </w:t>
      </w:r>
      <w:r w:rsidR="00F84E95">
        <w:rPr>
          <w:b/>
          <w:bCs/>
        </w:rPr>
        <w:t xml:space="preserve">means </w:t>
      </w:r>
      <w:r w:rsidR="006160A0">
        <w:rPr>
          <w:b/>
          <w:bCs/>
        </w:rPr>
        <w:t>for</w:t>
      </w:r>
      <w:r w:rsidR="00F84E95">
        <w:rPr>
          <w:b/>
          <w:bCs/>
        </w:rPr>
        <w:t xml:space="preserve"> the two groups </w:t>
      </w:r>
      <w:r w:rsidR="00B55124">
        <w:rPr>
          <w:b/>
          <w:bCs/>
        </w:rPr>
        <w:t xml:space="preserve">of mortality are </w:t>
      </w:r>
      <w:r w:rsidR="00FD571B">
        <w:rPr>
          <w:b/>
          <w:bCs/>
        </w:rPr>
        <w:t xml:space="preserve">equal. </w:t>
      </w:r>
    </w:p>
    <w:p w14:paraId="0F95928F" w14:textId="72F0DF99" w:rsidR="00265CF1" w:rsidRPr="00153222" w:rsidRDefault="00017F79" w:rsidP="00265CF1">
      <w:pPr>
        <w:spacing w:line="276" w:lineRule="auto"/>
        <w:rPr>
          <w:b/>
          <w:bCs/>
        </w:rPr>
      </w:pPr>
      <w:r w:rsidRPr="00153222">
        <w:rPr>
          <w:b/>
          <w:bCs/>
        </w:rPr>
        <w:t xml:space="preserve">Ha = </w:t>
      </w:r>
      <w:r w:rsidR="00265CF1" w:rsidRPr="00153222">
        <w:rPr>
          <w:b/>
          <w:bCs/>
        </w:rPr>
        <w:t xml:space="preserve">The </w:t>
      </w:r>
      <w:r w:rsidR="00265CF1">
        <w:rPr>
          <w:b/>
          <w:bCs/>
        </w:rPr>
        <w:t xml:space="preserve">means for the two groups of mortality are </w:t>
      </w:r>
      <w:r w:rsidR="00FD571B">
        <w:rPr>
          <w:b/>
          <w:bCs/>
        </w:rPr>
        <w:t xml:space="preserve">not equal. </w:t>
      </w:r>
    </w:p>
    <w:p w14:paraId="7889B86E" w14:textId="2754099D" w:rsidR="00402969" w:rsidRDefault="0093249C" w:rsidP="00296379">
      <w:pPr>
        <w:spacing w:line="276" w:lineRule="auto"/>
      </w:pPr>
      <w:r w:rsidRPr="009E49E0">
        <w:t>α</w:t>
      </w:r>
      <w:r>
        <w:t xml:space="preserve"> = 0.05</w:t>
      </w:r>
    </w:p>
    <w:p w14:paraId="3151B38A" w14:textId="77777777" w:rsidR="006970D3" w:rsidRDefault="006970D3" w:rsidP="00296379">
      <w:pPr>
        <w:spacing w:line="276" w:lineRule="auto"/>
      </w:pPr>
    </w:p>
    <w:p w14:paraId="7199FAEA" w14:textId="299D5260" w:rsidR="00390E7C" w:rsidRDefault="00390E7C" w:rsidP="00296379">
      <w:pPr>
        <w:spacing w:line="276" w:lineRule="auto"/>
      </w:pPr>
      <w:r>
        <w:t xml:space="preserve">Based on the summary table of results below we can see the p values </w:t>
      </w:r>
      <w:r w:rsidR="002F6B9D">
        <w:t>of</w:t>
      </w:r>
      <w:r>
        <w:t xml:space="preserve"> </w:t>
      </w:r>
      <w:r w:rsidR="00937872">
        <w:t>Max Heart Rate, Mean Heart Rate, Mean MAP, Mean</w:t>
      </w:r>
      <w:r w:rsidR="00456CBB">
        <w:t xml:space="preserve"> Systolic </w:t>
      </w:r>
      <w:r w:rsidR="002F6B9D">
        <w:t xml:space="preserve">Pressure, Mean Diastolic Pressure, Mean </w:t>
      </w:r>
      <w:proofErr w:type="gramStart"/>
      <w:r w:rsidR="002F6B9D">
        <w:t>BUN</w:t>
      </w:r>
      <w:proofErr w:type="gramEnd"/>
      <w:r w:rsidR="002F6B9D">
        <w:t xml:space="preserve"> and Mean Hemoglobin </w:t>
      </w:r>
      <w:r w:rsidR="006F3AA1">
        <w:t xml:space="preserve">are less than </w:t>
      </w:r>
      <w:r w:rsidR="00865D89">
        <w:t xml:space="preserve">0.05 level, concluding the </w:t>
      </w:r>
      <w:r w:rsidR="00E53D52">
        <w:t xml:space="preserve">difference between </w:t>
      </w:r>
      <w:r w:rsidR="008B3A53">
        <w:t xml:space="preserve">survivors and non-survivors for </w:t>
      </w:r>
      <w:r w:rsidR="00A97AB8">
        <w:t xml:space="preserve">each variable </w:t>
      </w:r>
      <w:r w:rsidR="002731E8">
        <w:t xml:space="preserve">is statistically significant. </w:t>
      </w:r>
    </w:p>
    <w:p w14:paraId="68C9023B" w14:textId="77777777" w:rsidR="002B5777" w:rsidRDefault="002B5777" w:rsidP="00296379">
      <w:pPr>
        <w:spacing w:line="276" w:lineRule="auto"/>
      </w:pPr>
    </w:p>
    <w:p w14:paraId="4012ED22" w14:textId="38DC9528" w:rsidR="00727295" w:rsidRDefault="006A7C73" w:rsidP="00296379">
      <w:pPr>
        <w:spacing w:line="276" w:lineRule="auto"/>
      </w:pPr>
      <w:r>
        <w:t>However,</w:t>
      </w:r>
      <w:r w:rsidR="00B50A2C">
        <w:t xml:space="preserve"> in the variable Mean Haemoglobin the p value is greater than 0.05 level, where we accept the null hypothesis concl</w:t>
      </w:r>
      <w:r w:rsidR="007F4118">
        <w:t xml:space="preserve">uding the </w:t>
      </w:r>
      <w:r w:rsidR="00354D39">
        <w:t xml:space="preserve">means of survivors </w:t>
      </w:r>
      <w:r w:rsidR="001A0AB3">
        <w:t>and non-surviv</w:t>
      </w:r>
      <w:r w:rsidR="00045B1B">
        <w:t xml:space="preserve">ors are equal. </w:t>
      </w:r>
    </w:p>
    <w:p w14:paraId="24C7DB8D" w14:textId="77777777" w:rsidR="00AE7520" w:rsidRDefault="00AE7520" w:rsidP="00296379">
      <w:pPr>
        <w:spacing w:line="276" w:lineRule="auto"/>
      </w:pPr>
    </w:p>
    <w:tbl>
      <w:tblPr>
        <w:tblW w:w="9440" w:type="dxa"/>
        <w:tblLook w:val="04A0" w:firstRow="1" w:lastRow="0" w:firstColumn="1" w:lastColumn="0" w:noHBand="0" w:noVBand="1"/>
      </w:tblPr>
      <w:tblGrid>
        <w:gridCol w:w="2520"/>
        <w:gridCol w:w="1345"/>
        <w:gridCol w:w="1655"/>
        <w:gridCol w:w="3920"/>
      </w:tblGrid>
      <w:tr w:rsidR="00AE7520" w14:paraId="3A5D3A61" w14:textId="77777777" w:rsidTr="00BD08B6">
        <w:trPr>
          <w:trHeight w:val="288"/>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0AEB3" w14:textId="77777777" w:rsidR="00AE7520" w:rsidRDefault="00AE7520">
            <w:pPr>
              <w:rPr>
                <w:rFonts w:ascii="Aptos Narrow" w:hAnsi="Aptos Narrow"/>
                <w:b/>
                <w:bCs/>
                <w:color w:val="000000"/>
                <w:sz w:val="22"/>
                <w:szCs w:val="22"/>
                <w:lang w:val="en-US"/>
              </w:rPr>
            </w:pPr>
            <w:r>
              <w:rPr>
                <w:rFonts w:ascii="Aptos Narrow" w:hAnsi="Aptos Narrow"/>
                <w:b/>
                <w:bCs/>
                <w:color w:val="000000"/>
                <w:sz w:val="22"/>
                <w:szCs w:val="22"/>
              </w:rPr>
              <w:t xml:space="preserve">Variable </w:t>
            </w:r>
          </w:p>
        </w:tc>
        <w:tc>
          <w:tcPr>
            <w:tcW w:w="1345" w:type="dxa"/>
            <w:tcBorders>
              <w:top w:val="single" w:sz="4" w:space="0" w:color="auto"/>
              <w:left w:val="nil"/>
              <w:bottom w:val="single" w:sz="4" w:space="0" w:color="auto"/>
              <w:right w:val="single" w:sz="4" w:space="0" w:color="auto"/>
            </w:tcBorders>
            <w:shd w:val="clear" w:color="auto" w:fill="auto"/>
            <w:noWrap/>
            <w:vAlign w:val="bottom"/>
            <w:hideMark/>
          </w:tcPr>
          <w:p w14:paraId="62DAEEDA" w14:textId="77777777" w:rsidR="00AE7520" w:rsidRDefault="00AE7520">
            <w:pPr>
              <w:rPr>
                <w:rFonts w:ascii="Aptos Narrow" w:hAnsi="Aptos Narrow"/>
                <w:b/>
                <w:bCs/>
                <w:color w:val="000000"/>
                <w:sz w:val="22"/>
                <w:szCs w:val="22"/>
              </w:rPr>
            </w:pPr>
            <w:r>
              <w:rPr>
                <w:rFonts w:ascii="Aptos Narrow" w:hAnsi="Aptos Narrow"/>
                <w:b/>
                <w:bCs/>
                <w:color w:val="000000"/>
                <w:sz w:val="22"/>
                <w:szCs w:val="22"/>
              </w:rPr>
              <w:t>T-statistic</w:t>
            </w:r>
          </w:p>
        </w:tc>
        <w:tc>
          <w:tcPr>
            <w:tcW w:w="1655" w:type="dxa"/>
            <w:tcBorders>
              <w:top w:val="single" w:sz="4" w:space="0" w:color="auto"/>
              <w:left w:val="nil"/>
              <w:bottom w:val="single" w:sz="4" w:space="0" w:color="auto"/>
              <w:right w:val="single" w:sz="4" w:space="0" w:color="auto"/>
            </w:tcBorders>
            <w:shd w:val="clear" w:color="auto" w:fill="auto"/>
            <w:noWrap/>
            <w:vAlign w:val="bottom"/>
            <w:hideMark/>
          </w:tcPr>
          <w:p w14:paraId="040A1BA2" w14:textId="77777777" w:rsidR="00AE7520" w:rsidRDefault="00AE7520">
            <w:pPr>
              <w:rPr>
                <w:rFonts w:ascii="Aptos Narrow" w:hAnsi="Aptos Narrow"/>
                <w:b/>
                <w:bCs/>
                <w:color w:val="000000"/>
                <w:sz w:val="22"/>
                <w:szCs w:val="22"/>
              </w:rPr>
            </w:pPr>
            <w:r>
              <w:rPr>
                <w:rFonts w:ascii="Aptos Narrow" w:hAnsi="Aptos Narrow"/>
                <w:b/>
                <w:bCs/>
                <w:color w:val="000000"/>
                <w:sz w:val="22"/>
                <w:szCs w:val="22"/>
              </w:rPr>
              <w:t>P-value</w:t>
            </w:r>
          </w:p>
        </w:tc>
        <w:tc>
          <w:tcPr>
            <w:tcW w:w="3920" w:type="dxa"/>
            <w:tcBorders>
              <w:top w:val="single" w:sz="4" w:space="0" w:color="auto"/>
              <w:left w:val="nil"/>
              <w:bottom w:val="single" w:sz="4" w:space="0" w:color="auto"/>
              <w:right w:val="single" w:sz="4" w:space="0" w:color="auto"/>
            </w:tcBorders>
            <w:shd w:val="clear" w:color="auto" w:fill="auto"/>
            <w:noWrap/>
            <w:vAlign w:val="bottom"/>
            <w:hideMark/>
          </w:tcPr>
          <w:p w14:paraId="12D2C1B0" w14:textId="77777777" w:rsidR="00AE7520" w:rsidRDefault="00AE7520">
            <w:pPr>
              <w:rPr>
                <w:rFonts w:ascii="Aptos Narrow" w:hAnsi="Aptos Narrow"/>
                <w:b/>
                <w:bCs/>
                <w:color w:val="000000"/>
                <w:sz w:val="22"/>
                <w:szCs w:val="22"/>
              </w:rPr>
            </w:pPr>
            <w:r>
              <w:rPr>
                <w:rFonts w:ascii="Aptos Narrow" w:hAnsi="Aptos Narrow"/>
                <w:b/>
                <w:bCs/>
                <w:color w:val="000000"/>
                <w:sz w:val="22"/>
                <w:szCs w:val="22"/>
              </w:rPr>
              <w:t xml:space="preserve">Conclusion </w:t>
            </w:r>
          </w:p>
        </w:tc>
      </w:tr>
      <w:tr w:rsidR="00AE7520" w14:paraId="445F4191" w14:textId="77777777" w:rsidTr="00BD08B6">
        <w:trPr>
          <w:trHeight w:val="288"/>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59572FB" w14:textId="77777777" w:rsidR="00AE7520" w:rsidRDefault="00AE7520">
            <w:pPr>
              <w:rPr>
                <w:rFonts w:ascii="Aptos Narrow" w:hAnsi="Aptos Narrow"/>
                <w:color w:val="000000"/>
                <w:sz w:val="22"/>
                <w:szCs w:val="22"/>
              </w:rPr>
            </w:pPr>
            <w:r>
              <w:rPr>
                <w:rFonts w:ascii="Aptos Narrow" w:hAnsi="Aptos Narrow"/>
                <w:color w:val="000000"/>
                <w:sz w:val="22"/>
                <w:szCs w:val="22"/>
              </w:rPr>
              <w:t>Max Heart Rate</w:t>
            </w:r>
          </w:p>
        </w:tc>
        <w:tc>
          <w:tcPr>
            <w:tcW w:w="1345" w:type="dxa"/>
            <w:tcBorders>
              <w:top w:val="nil"/>
              <w:left w:val="nil"/>
              <w:bottom w:val="single" w:sz="4" w:space="0" w:color="auto"/>
              <w:right w:val="single" w:sz="4" w:space="0" w:color="auto"/>
            </w:tcBorders>
            <w:shd w:val="clear" w:color="auto" w:fill="auto"/>
            <w:noWrap/>
            <w:vAlign w:val="bottom"/>
            <w:hideMark/>
          </w:tcPr>
          <w:p w14:paraId="7168D58E" w14:textId="77777777" w:rsidR="00AE7520" w:rsidRDefault="00AE7520">
            <w:pPr>
              <w:jc w:val="right"/>
              <w:rPr>
                <w:rFonts w:ascii="Aptos Narrow" w:hAnsi="Aptos Narrow"/>
                <w:color w:val="000000"/>
                <w:sz w:val="22"/>
                <w:szCs w:val="22"/>
              </w:rPr>
            </w:pPr>
            <w:r>
              <w:rPr>
                <w:rFonts w:ascii="Aptos Narrow" w:hAnsi="Aptos Narrow"/>
                <w:color w:val="000000"/>
                <w:sz w:val="22"/>
                <w:szCs w:val="22"/>
              </w:rPr>
              <w:t>-14.42535</w:t>
            </w:r>
          </w:p>
        </w:tc>
        <w:tc>
          <w:tcPr>
            <w:tcW w:w="1655" w:type="dxa"/>
            <w:tcBorders>
              <w:top w:val="nil"/>
              <w:left w:val="nil"/>
              <w:bottom w:val="single" w:sz="4" w:space="0" w:color="auto"/>
              <w:right w:val="single" w:sz="4" w:space="0" w:color="auto"/>
            </w:tcBorders>
            <w:shd w:val="clear" w:color="auto" w:fill="auto"/>
            <w:noWrap/>
            <w:vAlign w:val="bottom"/>
            <w:hideMark/>
          </w:tcPr>
          <w:p w14:paraId="5DD5A8A3" w14:textId="16348716" w:rsidR="00AE7520" w:rsidRDefault="00AE7520">
            <w:pPr>
              <w:jc w:val="right"/>
              <w:rPr>
                <w:rFonts w:ascii="Aptos Narrow" w:hAnsi="Aptos Narrow"/>
                <w:color w:val="000000"/>
                <w:sz w:val="22"/>
                <w:szCs w:val="22"/>
              </w:rPr>
            </w:pPr>
            <w:r>
              <w:rPr>
                <w:rFonts w:ascii="Aptos Narrow" w:hAnsi="Aptos Narrow"/>
                <w:color w:val="000000"/>
                <w:sz w:val="22"/>
                <w:szCs w:val="22"/>
              </w:rPr>
              <w:t>1.5137</w:t>
            </w:r>
            <w:r w:rsidR="00BD08B6" w:rsidRPr="00BD08B6">
              <w:rPr>
                <w:rFonts w:ascii="Aptos Narrow" w:hAnsi="Aptos Narrow"/>
                <w:color w:val="000000"/>
                <w:sz w:val="22"/>
                <w:szCs w:val="22"/>
              </w:rPr>
              <w:t>e</w:t>
            </w:r>
            <w:r w:rsidR="00BD08B6" w:rsidRPr="00FF3C00">
              <w:rPr>
                <w:rFonts w:ascii="Aptos Narrow" w:hAnsi="Aptos Narrow"/>
                <w:color w:val="000000"/>
                <w:sz w:val="22"/>
                <w:szCs w:val="22"/>
                <w:vertAlign w:val="superscript"/>
              </w:rPr>
              <w:t>-45</w:t>
            </w:r>
          </w:p>
        </w:tc>
        <w:tc>
          <w:tcPr>
            <w:tcW w:w="3920" w:type="dxa"/>
            <w:tcBorders>
              <w:top w:val="nil"/>
              <w:left w:val="nil"/>
              <w:bottom w:val="single" w:sz="4" w:space="0" w:color="auto"/>
              <w:right w:val="single" w:sz="4" w:space="0" w:color="auto"/>
            </w:tcBorders>
            <w:shd w:val="clear" w:color="auto" w:fill="auto"/>
            <w:noWrap/>
            <w:vAlign w:val="bottom"/>
            <w:hideMark/>
          </w:tcPr>
          <w:p w14:paraId="68B35F63" w14:textId="77777777" w:rsidR="00AE7520" w:rsidRDefault="00AE7520">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AE7520" w14:paraId="1F82C249" w14:textId="77777777" w:rsidTr="00BD08B6">
        <w:trPr>
          <w:trHeight w:val="288"/>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5632109" w14:textId="77777777" w:rsidR="00AE7520" w:rsidRDefault="00AE7520">
            <w:pPr>
              <w:rPr>
                <w:rFonts w:ascii="Aptos Narrow" w:hAnsi="Aptos Narrow"/>
                <w:color w:val="000000"/>
                <w:sz w:val="22"/>
                <w:szCs w:val="22"/>
              </w:rPr>
            </w:pPr>
            <w:r>
              <w:rPr>
                <w:rFonts w:ascii="Aptos Narrow" w:hAnsi="Aptos Narrow"/>
                <w:color w:val="000000"/>
                <w:sz w:val="22"/>
                <w:szCs w:val="22"/>
              </w:rPr>
              <w:t>Mean Heart Rate</w:t>
            </w:r>
          </w:p>
        </w:tc>
        <w:tc>
          <w:tcPr>
            <w:tcW w:w="1345" w:type="dxa"/>
            <w:tcBorders>
              <w:top w:val="nil"/>
              <w:left w:val="nil"/>
              <w:bottom w:val="single" w:sz="4" w:space="0" w:color="auto"/>
              <w:right w:val="single" w:sz="4" w:space="0" w:color="auto"/>
            </w:tcBorders>
            <w:shd w:val="clear" w:color="auto" w:fill="auto"/>
            <w:noWrap/>
            <w:vAlign w:val="bottom"/>
            <w:hideMark/>
          </w:tcPr>
          <w:p w14:paraId="16F70314" w14:textId="77777777" w:rsidR="00AE7520" w:rsidRDefault="00AE7520">
            <w:pPr>
              <w:jc w:val="right"/>
              <w:rPr>
                <w:rFonts w:ascii="Aptos Narrow" w:hAnsi="Aptos Narrow"/>
                <w:color w:val="000000"/>
                <w:sz w:val="22"/>
                <w:szCs w:val="22"/>
              </w:rPr>
            </w:pPr>
            <w:r>
              <w:rPr>
                <w:rFonts w:ascii="Aptos Narrow" w:hAnsi="Aptos Narrow"/>
                <w:color w:val="000000"/>
                <w:sz w:val="22"/>
                <w:szCs w:val="22"/>
              </w:rPr>
              <w:t>-9.820534</w:t>
            </w:r>
          </w:p>
        </w:tc>
        <w:tc>
          <w:tcPr>
            <w:tcW w:w="1655" w:type="dxa"/>
            <w:tcBorders>
              <w:top w:val="nil"/>
              <w:left w:val="nil"/>
              <w:bottom w:val="single" w:sz="4" w:space="0" w:color="auto"/>
              <w:right w:val="single" w:sz="4" w:space="0" w:color="auto"/>
            </w:tcBorders>
            <w:shd w:val="clear" w:color="auto" w:fill="auto"/>
            <w:noWrap/>
            <w:vAlign w:val="bottom"/>
            <w:hideMark/>
          </w:tcPr>
          <w:p w14:paraId="1D3DE192" w14:textId="37A85F98" w:rsidR="00AE7520" w:rsidRDefault="00AE7520">
            <w:pPr>
              <w:jc w:val="right"/>
              <w:rPr>
                <w:rFonts w:ascii="Aptos Narrow" w:hAnsi="Aptos Narrow"/>
                <w:color w:val="000000"/>
                <w:sz w:val="22"/>
                <w:szCs w:val="22"/>
              </w:rPr>
            </w:pPr>
            <w:r>
              <w:rPr>
                <w:rFonts w:ascii="Aptos Narrow" w:hAnsi="Aptos Narrow"/>
                <w:color w:val="000000"/>
                <w:sz w:val="22"/>
                <w:szCs w:val="22"/>
              </w:rPr>
              <w:t>2.11329</w:t>
            </w:r>
            <w:r w:rsidR="00BD08B6" w:rsidRPr="00BD08B6">
              <w:rPr>
                <w:rFonts w:ascii="Aptos Narrow" w:hAnsi="Aptos Narrow"/>
                <w:color w:val="000000"/>
                <w:sz w:val="22"/>
                <w:szCs w:val="22"/>
              </w:rPr>
              <w:t>e</w:t>
            </w:r>
            <w:r w:rsidR="00BD08B6" w:rsidRPr="00FF3C00">
              <w:rPr>
                <w:rFonts w:ascii="Aptos Narrow" w:hAnsi="Aptos Narrow"/>
                <w:color w:val="000000"/>
                <w:sz w:val="22"/>
                <w:szCs w:val="22"/>
                <w:vertAlign w:val="superscript"/>
              </w:rPr>
              <w:t>-</w:t>
            </w:r>
            <w:r w:rsidR="00647424" w:rsidRPr="00FF3C00">
              <w:rPr>
                <w:rFonts w:ascii="Aptos Narrow" w:hAnsi="Aptos Narrow"/>
                <w:color w:val="000000"/>
                <w:sz w:val="22"/>
                <w:szCs w:val="22"/>
                <w:vertAlign w:val="superscript"/>
              </w:rPr>
              <w:t>22</w:t>
            </w:r>
          </w:p>
        </w:tc>
        <w:tc>
          <w:tcPr>
            <w:tcW w:w="3920" w:type="dxa"/>
            <w:tcBorders>
              <w:top w:val="nil"/>
              <w:left w:val="nil"/>
              <w:bottom w:val="single" w:sz="4" w:space="0" w:color="auto"/>
              <w:right w:val="single" w:sz="4" w:space="0" w:color="auto"/>
            </w:tcBorders>
            <w:shd w:val="clear" w:color="auto" w:fill="auto"/>
            <w:noWrap/>
            <w:vAlign w:val="bottom"/>
            <w:hideMark/>
          </w:tcPr>
          <w:p w14:paraId="6A036691" w14:textId="77777777" w:rsidR="00AE7520" w:rsidRDefault="00AE7520">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AE7520" w14:paraId="4A05734D" w14:textId="77777777" w:rsidTr="00BD08B6">
        <w:trPr>
          <w:trHeight w:val="288"/>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6643CCA" w14:textId="77777777" w:rsidR="00AE7520" w:rsidRDefault="00AE7520">
            <w:pPr>
              <w:rPr>
                <w:rFonts w:ascii="Aptos Narrow" w:hAnsi="Aptos Narrow"/>
                <w:color w:val="000000"/>
                <w:sz w:val="22"/>
                <w:szCs w:val="22"/>
              </w:rPr>
            </w:pPr>
            <w:r>
              <w:rPr>
                <w:rFonts w:ascii="Aptos Narrow" w:hAnsi="Aptos Narrow"/>
                <w:color w:val="000000"/>
                <w:sz w:val="22"/>
                <w:szCs w:val="22"/>
              </w:rPr>
              <w:t>Mean MAP</w:t>
            </w:r>
          </w:p>
        </w:tc>
        <w:tc>
          <w:tcPr>
            <w:tcW w:w="1345" w:type="dxa"/>
            <w:tcBorders>
              <w:top w:val="nil"/>
              <w:left w:val="nil"/>
              <w:bottom w:val="single" w:sz="4" w:space="0" w:color="auto"/>
              <w:right w:val="single" w:sz="4" w:space="0" w:color="auto"/>
            </w:tcBorders>
            <w:shd w:val="clear" w:color="auto" w:fill="auto"/>
            <w:noWrap/>
            <w:vAlign w:val="bottom"/>
            <w:hideMark/>
          </w:tcPr>
          <w:p w14:paraId="7E7CFC27" w14:textId="77777777" w:rsidR="00AE7520" w:rsidRDefault="00AE7520">
            <w:pPr>
              <w:jc w:val="right"/>
              <w:rPr>
                <w:rFonts w:ascii="Aptos Narrow" w:hAnsi="Aptos Narrow"/>
                <w:color w:val="000000"/>
                <w:sz w:val="22"/>
                <w:szCs w:val="22"/>
              </w:rPr>
            </w:pPr>
            <w:r>
              <w:rPr>
                <w:rFonts w:ascii="Aptos Narrow" w:hAnsi="Aptos Narrow"/>
                <w:color w:val="000000"/>
                <w:sz w:val="22"/>
                <w:szCs w:val="22"/>
              </w:rPr>
              <w:t>9.96346</w:t>
            </w:r>
          </w:p>
        </w:tc>
        <w:tc>
          <w:tcPr>
            <w:tcW w:w="1655" w:type="dxa"/>
            <w:tcBorders>
              <w:top w:val="nil"/>
              <w:left w:val="nil"/>
              <w:bottom w:val="single" w:sz="4" w:space="0" w:color="auto"/>
              <w:right w:val="single" w:sz="4" w:space="0" w:color="auto"/>
            </w:tcBorders>
            <w:shd w:val="clear" w:color="auto" w:fill="auto"/>
            <w:noWrap/>
            <w:vAlign w:val="bottom"/>
            <w:hideMark/>
          </w:tcPr>
          <w:p w14:paraId="1BE25E3B" w14:textId="51680CE7" w:rsidR="00AE7520" w:rsidRDefault="00AE7520">
            <w:pPr>
              <w:jc w:val="right"/>
              <w:rPr>
                <w:rFonts w:ascii="Aptos Narrow" w:hAnsi="Aptos Narrow"/>
                <w:color w:val="000000"/>
                <w:sz w:val="22"/>
                <w:szCs w:val="22"/>
              </w:rPr>
            </w:pPr>
            <w:r>
              <w:rPr>
                <w:rFonts w:ascii="Aptos Narrow" w:hAnsi="Aptos Narrow"/>
                <w:color w:val="000000"/>
                <w:sz w:val="22"/>
                <w:szCs w:val="22"/>
              </w:rPr>
              <w:t>5.40936</w:t>
            </w:r>
            <w:r w:rsidR="00BD08B6" w:rsidRPr="00BD08B6">
              <w:rPr>
                <w:rFonts w:ascii="Aptos Narrow" w:hAnsi="Aptos Narrow"/>
                <w:color w:val="000000"/>
                <w:sz w:val="22"/>
                <w:szCs w:val="22"/>
              </w:rPr>
              <w:t>e</w:t>
            </w:r>
            <w:r w:rsidR="00BD08B6" w:rsidRPr="00FF3C00">
              <w:rPr>
                <w:rFonts w:ascii="Aptos Narrow" w:hAnsi="Aptos Narrow"/>
                <w:color w:val="000000"/>
                <w:sz w:val="22"/>
                <w:szCs w:val="22"/>
                <w:vertAlign w:val="superscript"/>
              </w:rPr>
              <w:t>-</w:t>
            </w:r>
            <w:r w:rsidR="00E470C8" w:rsidRPr="00FF3C00">
              <w:rPr>
                <w:rFonts w:ascii="Aptos Narrow" w:hAnsi="Aptos Narrow"/>
                <w:color w:val="000000"/>
                <w:sz w:val="22"/>
                <w:szCs w:val="22"/>
                <w:vertAlign w:val="superscript"/>
              </w:rPr>
              <w:t>23</w:t>
            </w:r>
          </w:p>
        </w:tc>
        <w:tc>
          <w:tcPr>
            <w:tcW w:w="3920" w:type="dxa"/>
            <w:tcBorders>
              <w:top w:val="nil"/>
              <w:left w:val="nil"/>
              <w:bottom w:val="single" w:sz="4" w:space="0" w:color="auto"/>
              <w:right w:val="single" w:sz="4" w:space="0" w:color="auto"/>
            </w:tcBorders>
            <w:shd w:val="clear" w:color="auto" w:fill="auto"/>
            <w:noWrap/>
            <w:vAlign w:val="bottom"/>
            <w:hideMark/>
          </w:tcPr>
          <w:p w14:paraId="5645ACDD" w14:textId="77777777" w:rsidR="00AE7520" w:rsidRDefault="00AE7520">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AE7520" w14:paraId="570B2DA9" w14:textId="77777777" w:rsidTr="00BD08B6">
        <w:trPr>
          <w:trHeight w:val="288"/>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E2522B8" w14:textId="77777777" w:rsidR="00AE7520" w:rsidRDefault="00AE7520">
            <w:pPr>
              <w:rPr>
                <w:rFonts w:ascii="Aptos Narrow" w:hAnsi="Aptos Narrow"/>
                <w:color w:val="000000"/>
                <w:sz w:val="22"/>
                <w:szCs w:val="22"/>
              </w:rPr>
            </w:pPr>
            <w:r>
              <w:rPr>
                <w:rFonts w:ascii="Aptos Narrow" w:hAnsi="Aptos Narrow"/>
                <w:color w:val="000000"/>
                <w:sz w:val="22"/>
                <w:szCs w:val="22"/>
              </w:rPr>
              <w:t>Mean Systolic Pressure</w:t>
            </w:r>
          </w:p>
        </w:tc>
        <w:tc>
          <w:tcPr>
            <w:tcW w:w="1345" w:type="dxa"/>
            <w:tcBorders>
              <w:top w:val="nil"/>
              <w:left w:val="nil"/>
              <w:bottom w:val="single" w:sz="4" w:space="0" w:color="auto"/>
              <w:right w:val="single" w:sz="4" w:space="0" w:color="auto"/>
            </w:tcBorders>
            <w:shd w:val="clear" w:color="auto" w:fill="auto"/>
            <w:noWrap/>
            <w:vAlign w:val="bottom"/>
            <w:hideMark/>
          </w:tcPr>
          <w:p w14:paraId="01B1CD35" w14:textId="77777777" w:rsidR="00AE7520" w:rsidRDefault="00AE7520">
            <w:pPr>
              <w:jc w:val="right"/>
              <w:rPr>
                <w:rFonts w:ascii="Aptos Narrow" w:hAnsi="Aptos Narrow"/>
                <w:color w:val="000000"/>
                <w:sz w:val="22"/>
                <w:szCs w:val="22"/>
              </w:rPr>
            </w:pPr>
            <w:r>
              <w:rPr>
                <w:rFonts w:ascii="Aptos Narrow" w:hAnsi="Aptos Narrow"/>
                <w:color w:val="000000"/>
                <w:sz w:val="22"/>
                <w:szCs w:val="22"/>
              </w:rPr>
              <w:t>11.31721</w:t>
            </w:r>
          </w:p>
        </w:tc>
        <w:tc>
          <w:tcPr>
            <w:tcW w:w="1655" w:type="dxa"/>
            <w:tcBorders>
              <w:top w:val="nil"/>
              <w:left w:val="nil"/>
              <w:bottom w:val="single" w:sz="4" w:space="0" w:color="auto"/>
              <w:right w:val="single" w:sz="4" w:space="0" w:color="auto"/>
            </w:tcBorders>
            <w:shd w:val="clear" w:color="auto" w:fill="auto"/>
            <w:noWrap/>
            <w:vAlign w:val="bottom"/>
            <w:hideMark/>
          </w:tcPr>
          <w:p w14:paraId="1D1A0DFF" w14:textId="1FC3ED16" w:rsidR="00AE7520" w:rsidRDefault="00AE7520">
            <w:pPr>
              <w:jc w:val="right"/>
              <w:rPr>
                <w:rFonts w:ascii="Aptos Narrow" w:hAnsi="Aptos Narrow"/>
                <w:color w:val="000000"/>
                <w:sz w:val="22"/>
                <w:szCs w:val="22"/>
              </w:rPr>
            </w:pPr>
            <w:r>
              <w:rPr>
                <w:rFonts w:ascii="Aptos Narrow" w:hAnsi="Aptos Narrow"/>
                <w:color w:val="000000"/>
                <w:sz w:val="22"/>
                <w:szCs w:val="22"/>
              </w:rPr>
              <w:t>4.935026</w:t>
            </w:r>
            <w:r w:rsidR="00BD08B6" w:rsidRPr="00BD08B6">
              <w:rPr>
                <w:rFonts w:ascii="Aptos Narrow" w:hAnsi="Aptos Narrow"/>
                <w:color w:val="000000"/>
                <w:sz w:val="22"/>
                <w:szCs w:val="22"/>
              </w:rPr>
              <w:t>e</w:t>
            </w:r>
            <w:r w:rsidR="00BD08B6" w:rsidRPr="00FF3C00">
              <w:rPr>
                <w:rFonts w:ascii="Aptos Narrow" w:hAnsi="Aptos Narrow"/>
                <w:color w:val="000000"/>
                <w:sz w:val="22"/>
                <w:szCs w:val="22"/>
                <w:vertAlign w:val="superscript"/>
              </w:rPr>
              <w:t>-</w:t>
            </w:r>
            <w:r w:rsidR="008C1227" w:rsidRPr="00FF3C00">
              <w:rPr>
                <w:rFonts w:ascii="Aptos Narrow" w:hAnsi="Aptos Narrow"/>
                <w:color w:val="000000"/>
                <w:sz w:val="22"/>
                <w:szCs w:val="22"/>
                <w:vertAlign w:val="superscript"/>
              </w:rPr>
              <w:t>29</w:t>
            </w:r>
          </w:p>
        </w:tc>
        <w:tc>
          <w:tcPr>
            <w:tcW w:w="3920" w:type="dxa"/>
            <w:tcBorders>
              <w:top w:val="nil"/>
              <w:left w:val="nil"/>
              <w:bottom w:val="single" w:sz="4" w:space="0" w:color="auto"/>
              <w:right w:val="single" w:sz="4" w:space="0" w:color="auto"/>
            </w:tcBorders>
            <w:shd w:val="clear" w:color="auto" w:fill="auto"/>
            <w:noWrap/>
            <w:vAlign w:val="bottom"/>
            <w:hideMark/>
          </w:tcPr>
          <w:p w14:paraId="0B97BBC5" w14:textId="77777777" w:rsidR="00AE7520" w:rsidRDefault="00AE7520">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AE7520" w14:paraId="5C87B52B" w14:textId="77777777" w:rsidTr="00BD08B6">
        <w:trPr>
          <w:trHeight w:val="288"/>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2E395F7" w14:textId="77777777" w:rsidR="00AE7520" w:rsidRDefault="00AE7520">
            <w:pPr>
              <w:rPr>
                <w:rFonts w:ascii="Aptos Narrow" w:hAnsi="Aptos Narrow"/>
                <w:color w:val="000000"/>
                <w:sz w:val="22"/>
                <w:szCs w:val="22"/>
              </w:rPr>
            </w:pPr>
            <w:r>
              <w:rPr>
                <w:rFonts w:ascii="Aptos Narrow" w:hAnsi="Aptos Narrow"/>
                <w:color w:val="000000"/>
                <w:sz w:val="22"/>
                <w:szCs w:val="22"/>
              </w:rPr>
              <w:t>Mean Diastolic Pressure</w:t>
            </w:r>
          </w:p>
        </w:tc>
        <w:tc>
          <w:tcPr>
            <w:tcW w:w="1345" w:type="dxa"/>
            <w:tcBorders>
              <w:top w:val="nil"/>
              <w:left w:val="nil"/>
              <w:bottom w:val="single" w:sz="4" w:space="0" w:color="auto"/>
              <w:right w:val="single" w:sz="4" w:space="0" w:color="auto"/>
            </w:tcBorders>
            <w:shd w:val="clear" w:color="auto" w:fill="auto"/>
            <w:noWrap/>
            <w:vAlign w:val="bottom"/>
            <w:hideMark/>
          </w:tcPr>
          <w:p w14:paraId="4FFD224F" w14:textId="77777777" w:rsidR="00AE7520" w:rsidRDefault="00AE7520">
            <w:pPr>
              <w:jc w:val="right"/>
              <w:rPr>
                <w:rFonts w:ascii="Aptos Narrow" w:hAnsi="Aptos Narrow"/>
                <w:color w:val="000000"/>
                <w:sz w:val="22"/>
                <w:szCs w:val="22"/>
              </w:rPr>
            </w:pPr>
            <w:r>
              <w:rPr>
                <w:rFonts w:ascii="Aptos Narrow" w:hAnsi="Aptos Narrow"/>
                <w:color w:val="000000"/>
                <w:sz w:val="22"/>
                <w:szCs w:val="22"/>
              </w:rPr>
              <w:t>8.72391</w:t>
            </w:r>
          </w:p>
        </w:tc>
        <w:tc>
          <w:tcPr>
            <w:tcW w:w="1655" w:type="dxa"/>
            <w:tcBorders>
              <w:top w:val="nil"/>
              <w:left w:val="nil"/>
              <w:bottom w:val="single" w:sz="4" w:space="0" w:color="auto"/>
              <w:right w:val="single" w:sz="4" w:space="0" w:color="auto"/>
            </w:tcBorders>
            <w:shd w:val="clear" w:color="auto" w:fill="auto"/>
            <w:noWrap/>
            <w:vAlign w:val="bottom"/>
            <w:hideMark/>
          </w:tcPr>
          <w:p w14:paraId="3D1A1B06" w14:textId="3A6B1F70" w:rsidR="00AE7520" w:rsidRDefault="00AE7520">
            <w:pPr>
              <w:jc w:val="right"/>
              <w:rPr>
                <w:rFonts w:ascii="Aptos Narrow" w:hAnsi="Aptos Narrow"/>
                <w:color w:val="000000"/>
                <w:sz w:val="22"/>
                <w:szCs w:val="22"/>
              </w:rPr>
            </w:pPr>
            <w:r>
              <w:rPr>
                <w:rFonts w:ascii="Aptos Narrow" w:hAnsi="Aptos Narrow"/>
                <w:color w:val="000000"/>
                <w:sz w:val="22"/>
                <w:szCs w:val="22"/>
              </w:rPr>
              <w:t>4.528457</w:t>
            </w:r>
            <w:r w:rsidR="00BD08B6" w:rsidRPr="00BD08B6">
              <w:rPr>
                <w:rFonts w:ascii="Aptos Narrow" w:hAnsi="Aptos Narrow"/>
                <w:color w:val="000000"/>
                <w:sz w:val="22"/>
                <w:szCs w:val="22"/>
              </w:rPr>
              <w:t>e</w:t>
            </w:r>
            <w:r w:rsidR="00BD08B6" w:rsidRPr="00FF3C00">
              <w:rPr>
                <w:rFonts w:ascii="Aptos Narrow" w:hAnsi="Aptos Narrow"/>
                <w:color w:val="000000"/>
                <w:sz w:val="22"/>
                <w:szCs w:val="22"/>
                <w:vertAlign w:val="superscript"/>
              </w:rPr>
              <w:t>-</w:t>
            </w:r>
            <w:r w:rsidR="00E95AA6" w:rsidRPr="00FF3C00">
              <w:rPr>
                <w:rFonts w:ascii="Aptos Narrow" w:hAnsi="Aptos Narrow"/>
                <w:color w:val="000000"/>
                <w:sz w:val="22"/>
                <w:szCs w:val="22"/>
                <w:vertAlign w:val="superscript"/>
              </w:rPr>
              <w:t>18</w:t>
            </w:r>
          </w:p>
        </w:tc>
        <w:tc>
          <w:tcPr>
            <w:tcW w:w="3920" w:type="dxa"/>
            <w:tcBorders>
              <w:top w:val="nil"/>
              <w:left w:val="nil"/>
              <w:bottom w:val="single" w:sz="4" w:space="0" w:color="auto"/>
              <w:right w:val="single" w:sz="4" w:space="0" w:color="auto"/>
            </w:tcBorders>
            <w:shd w:val="clear" w:color="auto" w:fill="auto"/>
            <w:noWrap/>
            <w:vAlign w:val="bottom"/>
            <w:hideMark/>
          </w:tcPr>
          <w:p w14:paraId="2D8B855B" w14:textId="77777777" w:rsidR="00AE7520" w:rsidRDefault="00AE7520">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AE7520" w14:paraId="46CC3BE2" w14:textId="77777777" w:rsidTr="00BD08B6">
        <w:trPr>
          <w:trHeight w:val="288"/>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D3E2CE7" w14:textId="77777777" w:rsidR="00AE7520" w:rsidRDefault="00AE7520">
            <w:pPr>
              <w:rPr>
                <w:rFonts w:ascii="Aptos Narrow" w:hAnsi="Aptos Narrow"/>
                <w:color w:val="000000"/>
                <w:sz w:val="22"/>
                <w:szCs w:val="22"/>
              </w:rPr>
            </w:pPr>
            <w:r>
              <w:rPr>
                <w:rFonts w:ascii="Aptos Narrow" w:hAnsi="Aptos Narrow"/>
                <w:color w:val="000000"/>
                <w:sz w:val="22"/>
                <w:szCs w:val="22"/>
              </w:rPr>
              <w:t>Mean BUN</w:t>
            </w:r>
          </w:p>
        </w:tc>
        <w:tc>
          <w:tcPr>
            <w:tcW w:w="1345" w:type="dxa"/>
            <w:tcBorders>
              <w:top w:val="nil"/>
              <w:left w:val="nil"/>
              <w:bottom w:val="single" w:sz="4" w:space="0" w:color="auto"/>
              <w:right w:val="single" w:sz="4" w:space="0" w:color="auto"/>
            </w:tcBorders>
            <w:shd w:val="clear" w:color="auto" w:fill="auto"/>
            <w:noWrap/>
            <w:vAlign w:val="bottom"/>
            <w:hideMark/>
          </w:tcPr>
          <w:p w14:paraId="354D848B" w14:textId="77777777" w:rsidR="00AE7520" w:rsidRDefault="00AE7520">
            <w:pPr>
              <w:jc w:val="right"/>
              <w:rPr>
                <w:rFonts w:ascii="Aptos Narrow" w:hAnsi="Aptos Narrow"/>
                <w:color w:val="000000"/>
                <w:sz w:val="22"/>
                <w:szCs w:val="22"/>
              </w:rPr>
            </w:pPr>
            <w:r>
              <w:rPr>
                <w:rFonts w:ascii="Aptos Narrow" w:hAnsi="Aptos Narrow"/>
                <w:color w:val="000000"/>
                <w:sz w:val="22"/>
                <w:szCs w:val="22"/>
              </w:rPr>
              <w:t>-27.185729</w:t>
            </w:r>
          </w:p>
        </w:tc>
        <w:tc>
          <w:tcPr>
            <w:tcW w:w="1655" w:type="dxa"/>
            <w:tcBorders>
              <w:top w:val="nil"/>
              <w:left w:val="nil"/>
              <w:bottom w:val="single" w:sz="4" w:space="0" w:color="auto"/>
              <w:right w:val="single" w:sz="4" w:space="0" w:color="auto"/>
            </w:tcBorders>
            <w:shd w:val="clear" w:color="auto" w:fill="auto"/>
            <w:noWrap/>
            <w:vAlign w:val="bottom"/>
            <w:hideMark/>
          </w:tcPr>
          <w:p w14:paraId="79E28E2D" w14:textId="3AA1D93D" w:rsidR="00AE7520" w:rsidRDefault="00AE7520">
            <w:pPr>
              <w:jc w:val="right"/>
              <w:rPr>
                <w:rFonts w:ascii="Aptos Narrow" w:hAnsi="Aptos Narrow"/>
                <w:color w:val="000000"/>
                <w:sz w:val="22"/>
                <w:szCs w:val="22"/>
              </w:rPr>
            </w:pPr>
            <w:r>
              <w:rPr>
                <w:rFonts w:ascii="Aptos Narrow" w:hAnsi="Aptos Narrow"/>
                <w:color w:val="000000"/>
                <w:sz w:val="22"/>
                <w:szCs w:val="22"/>
              </w:rPr>
              <w:t>4.778132</w:t>
            </w:r>
            <w:r w:rsidR="00BD08B6" w:rsidRPr="00BD08B6">
              <w:rPr>
                <w:rFonts w:ascii="Aptos Narrow" w:hAnsi="Aptos Narrow"/>
                <w:color w:val="000000"/>
                <w:sz w:val="22"/>
                <w:szCs w:val="22"/>
              </w:rPr>
              <w:t>e</w:t>
            </w:r>
            <w:r w:rsidR="00BD08B6" w:rsidRPr="00D84C2A">
              <w:rPr>
                <w:rFonts w:ascii="Aptos Narrow" w:hAnsi="Aptos Narrow"/>
                <w:color w:val="000000"/>
                <w:sz w:val="22"/>
                <w:szCs w:val="22"/>
                <w:vertAlign w:val="superscript"/>
              </w:rPr>
              <w:t>-</w:t>
            </w:r>
            <w:r w:rsidR="00625136" w:rsidRPr="00D84C2A">
              <w:rPr>
                <w:rFonts w:ascii="Aptos Narrow" w:hAnsi="Aptos Narrow"/>
                <w:color w:val="000000"/>
                <w:sz w:val="22"/>
                <w:szCs w:val="22"/>
                <w:vertAlign w:val="superscript"/>
              </w:rPr>
              <w:t>145</w:t>
            </w:r>
          </w:p>
        </w:tc>
        <w:tc>
          <w:tcPr>
            <w:tcW w:w="3920" w:type="dxa"/>
            <w:tcBorders>
              <w:top w:val="nil"/>
              <w:left w:val="nil"/>
              <w:bottom w:val="single" w:sz="4" w:space="0" w:color="auto"/>
              <w:right w:val="single" w:sz="4" w:space="0" w:color="auto"/>
            </w:tcBorders>
            <w:shd w:val="clear" w:color="auto" w:fill="auto"/>
            <w:noWrap/>
            <w:vAlign w:val="bottom"/>
            <w:hideMark/>
          </w:tcPr>
          <w:p w14:paraId="037551B5" w14:textId="77777777" w:rsidR="00AE7520" w:rsidRDefault="00AE7520">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AE7520" w14:paraId="238D970E" w14:textId="77777777" w:rsidTr="00BD08B6">
        <w:trPr>
          <w:trHeight w:val="288"/>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422309C" w14:textId="77777777" w:rsidR="00AE7520" w:rsidRDefault="00AE7520">
            <w:pPr>
              <w:rPr>
                <w:rFonts w:ascii="Aptos Narrow" w:hAnsi="Aptos Narrow"/>
                <w:color w:val="000000"/>
                <w:sz w:val="22"/>
                <w:szCs w:val="22"/>
              </w:rPr>
            </w:pPr>
            <w:r>
              <w:rPr>
                <w:rFonts w:ascii="Aptos Narrow" w:hAnsi="Aptos Narrow"/>
                <w:color w:val="000000"/>
                <w:sz w:val="22"/>
                <w:szCs w:val="22"/>
              </w:rPr>
              <w:t>Max Haemoglobin</w:t>
            </w:r>
          </w:p>
        </w:tc>
        <w:tc>
          <w:tcPr>
            <w:tcW w:w="1345" w:type="dxa"/>
            <w:tcBorders>
              <w:top w:val="nil"/>
              <w:left w:val="nil"/>
              <w:bottom w:val="single" w:sz="4" w:space="0" w:color="auto"/>
              <w:right w:val="single" w:sz="4" w:space="0" w:color="auto"/>
            </w:tcBorders>
            <w:shd w:val="clear" w:color="auto" w:fill="auto"/>
            <w:noWrap/>
            <w:vAlign w:val="bottom"/>
            <w:hideMark/>
          </w:tcPr>
          <w:p w14:paraId="4EAF8C8A" w14:textId="77777777" w:rsidR="00AE7520" w:rsidRDefault="00AE7520">
            <w:pPr>
              <w:jc w:val="right"/>
              <w:rPr>
                <w:rFonts w:ascii="Aptos Narrow" w:hAnsi="Aptos Narrow"/>
                <w:color w:val="000000"/>
                <w:sz w:val="22"/>
                <w:szCs w:val="22"/>
              </w:rPr>
            </w:pPr>
            <w:r>
              <w:rPr>
                <w:rFonts w:ascii="Aptos Narrow" w:hAnsi="Aptos Narrow"/>
                <w:color w:val="000000"/>
                <w:sz w:val="22"/>
                <w:szCs w:val="22"/>
              </w:rPr>
              <w:t>9.4272588</w:t>
            </w:r>
          </w:p>
        </w:tc>
        <w:tc>
          <w:tcPr>
            <w:tcW w:w="1655" w:type="dxa"/>
            <w:tcBorders>
              <w:top w:val="nil"/>
              <w:left w:val="nil"/>
              <w:bottom w:val="single" w:sz="4" w:space="0" w:color="auto"/>
              <w:right w:val="single" w:sz="4" w:space="0" w:color="auto"/>
            </w:tcBorders>
            <w:shd w:val="clear" w:color="auto" w:fill="auto"/>
            <w:noWrap/>
            <w:vAlign w:val="bottom"/>
            <w:hideMark/>
          </w:tcPr>
          <w:p w14:paraId="3FAF68FE" w14:textId="6E17D2EC" w:rsidR="00AE7520" w:rsidRDefault="00AE7520">
            <w:pPr>
              <w:jc w:val="right"/>
              <w:rPr>
                <w:rFonts w:ascii="Aptos Narrow" w:hAnsi="Aptos Narrow"/>
                <w:color w:val="000000"/>
                <w:sz w:val="22"/>
                <w:szCs w:val="22"/>
              </w:rPr>
            </w:pPr>
            <w:r>
              <w:rPr>
                <w:rFonts w:ascii="Aptos Narrow" w:hAnsi="Aptos Narrow"/>
                <w:color w:val="000000"/>
                <w:sz w:val="22"/>
                <w:szCs w:val="22"/>
              </w:rPr>
              <w:t>8.44463</w:t>
            </w:r>
            <w:r w:rsidR="00BD08B6" w:rsidRPr="00BD08B6">
              <w:rPr>
                <w:rFonts w:ascii="Aptos Narrow" w:hAnsi="Aptos Narrow"/>
                <w:color w:val="000000"/>
                <w:sz w:val="22"/>
                <w:szCs w:val="22"/>
              </w:rPr>
              <w:t>e</w:t>
            </w:r>
            <w:r w:rsidR="00BD08B6" w:rsidRPr="00D84C2A">
              <w:rPr>
                <w:rFonts w:ascii="Aptos Narrow" w:hAnsi="Aptos Narrow"/>
                <w:color w:val="000000"/>
                <w:sz w:val="22"/>
                <w:szCs w:val="22"/>
                <w:vertAlign w:val="superscript"/>
              </w:rPr>
              <w:t>-</w:t>
            </w:r>
            <w:r w:rsidR="00005267" w:rsidRPr="00D84C2A">
              <w:rPr>
                <w:rFonts w:ascii="Aptos Narrow" w:hAnsi="Aptos Narrow"/>
                <w:color w:val="000000"/>
                <w:sz w:val="22"/>
                <w:szCs w:val="22"/>
                <w:vertAlign w:val="superscript"/>
              </w:rPr>
              <w:t>21</w:t>
            </w:r>
          </w:p>
        </w:tc>
        <w:tc>
          <w:tcPr>
            <w:tcW w:w="3920" w:type="dxa"/>
            <w:tcBorders>
              <w:top w:val="nil"/>
              <w:left w:val="nil"/>
              <w:bottom w:val="single" w:sz="4" w:space="0" w:color="auto"/>
              <w:right w:val="single" w:sz="4" w:space="0" w:color="auto"/>
            </w:tcBorders>
            <w:shd w:val="clear" w:color="auto" w:fill="auto"/>
            <w:noWrap/>
            <w:vAlign w:val="bottom"/>
            <w:hideMark/>
          </w:tcPr>
          <w:p w14:paraId="475BB077" w14:textId="77777777" w:rsidR="00AE7520" w:rsidRDefault="00AE7520">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AE7520" w14:paraId="35C779AE" w14:textId="77777777" w:rsidTr="00BD08B6">
        <w:trPr>
          <w:trHeight w:val="288"/>
        </w:trPr>
        <w:tc>
          <w:tcPr>
            <w:tcW w:w="2520" w:type="dxa"/>
            <w:tcBorders>
              <w:top w:val="nil"/>
              <w:left w:val="single" w:sz="4" w:space="0" w:color="auto"/>
              <w:bottom w:val="single" w:sz="4" w:space="0" w:color="auto"/>
              <w:right w:val="single" w:sz="4" w:space="0" w:color="auto"/>
            </w:tcBorders>
            <w:shd w:val="clear" w:color="000000" w:fill="FFFF00"/>
            <w:noWrap/>
            <w:vAlign w:val="bottom"/>
            <w:hideMark/>
          </w:tcPr>
          <w:p w14:paraId="09E8B50D" w14:textId="77777777" w:rsidR="00AE7520" w:rsidRDefault="00AE7520">
            <w:pPr>
              <w:rPr>
                <w:rFonts w:ascii="Aptos Narrow" w:hAnsi="Aptos Narrow"/>
                <w:color w:val="000000"/>
                <w:sz w:val="22"/>
                <w:szCs w:val="22"/>
              </w:rPr>
            </w:pPr>
            <w:r>
              <w:rPr>
                <w:rFonts w:ascii="Aptos Narrow" w:hAnsi="Aptos Narrow"/>
                <w:color w:val="000000"/>
                <w:sz w:val="22"/>
                <w:szCs w:val="22"/>
              </w:rPr>
              <w:t xml:space="preserve">Mean Haemoglobin </w:t>
            </w:r>
          </w:p>
        </w:tc>
        <w:tc>
          <w:tcPr>
            <w:tcW w:w="1345" w:type="dxa"/>
            <w:tcBorders>
              <w:top w:val="nil"/>
              <w:left w:val="nil"/>
              <w:bottom w:val="single" w:sz="4" w:space="0" w:color="auto"/>
              <w:right w:val="single" w:sz="4" w:space="0" w:color="auto"/>
            </w:tcBorders>
            <w:shd w:val="clear" w:color="000000" w:fill="FFFF00"/>
            <w:noWrap/>
            <w:vAlign w:val="bottom"/>
            <w:hideMark/>
          </w:tcPr>
          <w:p w14:paraId="3F7679B5" w14:textId="77777777" w:rsidR="00AE7520" w:rsidRDefault="00AE7520">
            <w:pPr>
              <w:jc w:val="right"/>
              <w:rPr>
                <w:rFonts w:ascii="Aptos Narrow" w:hAnsi="Aptos Narrow"/>
                <w:color w:val="000000"/>
                <w:sz w:val="22"/>
                <w:szCs w:val="22"/>
              </w:rPr>
            </w:pPr>
            <w:r>
              <w:rPr>
                <w:rFonts w:ascii="Aptos Narrow" w:hAnsi="Aptos Narrow"/>
                <w:color w:val="000000"/>
                <w:sz w:val="22"/>
                <w:szCs w:val="22"/>
              </w:rPr>
              <w:t>0.8239296</w:t>
            </w:r>
          </w:p>
        </w:tc>
        <w:tc>
          <w:tcPr>
            <w:tcW w:w="1655" w:type="dxa"/>
            <w:tcBorders>
              <w:top w:val="nil"/>
              <w:left w:val="nil"/>
              <w:bottom w:val="single" w:sz="4" w:space="0" w:color="auto"/>
              <w:right w:val="single" w:sz="4" w:space="0" w:color="auto"/>
            </w:tcBorders>
            <w:shd w:val="clear" w:color="000000" w:fill="FFFF00"/>
            <w:noWrap/>
            <w:vAlign w:val="bottom"/>
            <w:hideMark/>
          </w:tcPr>
          <w:p w14:paraId="3F27E142" w14:textId="77777777" w:rsidR="00AE7520" w:rsidRDefault="00AE7520">
            <w:pPr>
              <w:jc w:val="right"/>
              <w:rPr>
                <w:rFonts w:ascii="Aptos Narrow" w:hAnsi="Aptos Narrow"/>
                <w:color w:val="000000"/>
                <w:sz w:val="22"/>
                <w:szCs w:val="22"/>
              </w:rPr>
            </w:pPr>
            <w:r>
              <w:rPr>
                <w:rFonts w:ascii="Aptos Narrow" w:hAnsi="Aptos Narrow"/>
                <w:color w:val="000000"/>
                <w:sz w:val="22"/>
                <w:szCs w:val="22"/>
              </w:rPr>
              <w:t>0.410047</w:t>
            </w:r>
          </w:p>
        </w:tc>
        <w:tc>
          <w:tcPr>
            <w:tcW w:w="3920" w:type="dxa"/>
            <w:tcBorders>
              <w:top w:val="nil"/>
              <w:left w:val="nil"/>
              <w:bottom w:val="single" w:sz="4" w:space="0" w:color="auto"/>
              <w:right w:val="single" w:sz="4" w:space="0" w:color="auto"/>
            </w:tcBorders>
            <w:shd w:val="clear" w:color="000000" w:fill="FFFF00"/>
            <w:noWrap/>
            <w:vAlign w:val="bottom"/>
            <w:hideMark/>
          </w:tcPr>
          <w:p w14:paraId="77F965E8" w14:textId="77777777" w:rsidR="00AE7520" w:rsidRDefault="00AE7520">
            <w:pPr>
              <w:rPr>
                <w:rFonts w:ascii="Aptos Narrow" w:hAnsi="Aptos Narrow"/>
                <w:color w:val="000000"/>
                <w:sz w:val="22"/>
                <w:szCs w:val="22"/>
              </w:rPr>
            </w:pPr>
            <w:r>
              <w:rPr>
                <w:rFonts w:ascii="Aptos Narrow" w:hAnsi="Aptos Narrow"/>
                <w:color w:val="000000"/>
                <w:sz w:val="22"/>
                <w:szCs w:val="22"/>
              </w:rPr>
              <w:t>There is no significant difference</w:t>
            </w:r>
          </w:p>
        </w:tc>
      </w:tr>
    </w:tbl>
    <w:p w14:paraId="2B070666" w14:textId="10C42B9C" w:rsidR="006970D3" w:rsidRDefault="0008499B" w:rsidP="0008499B">
      <w:r w:rsidRPr="006A7C73">
        <w:rPr>
          <w:noProof/>
        </w:rPr>
        <w:lastRenderedPageBreak/>
        <w:drawing>
          <wp:anchor distT="0" distB="0" distL="114300" distR="114300" simplePos="0" relativeHeight="251654165" behindDoc="0" locked="0" layoutInCell="1" allowOverlap="1" wp14:anchorId="6132E781" wp14:editId="55ED6271">
            <wp:simplePos x="0" y="0"/>
            <wp:positionH relativeFrom="margin">
              <wp:align>center</wp:align>
            </wp:positionH>
            <wp:positionV relativeFrom="paragraph">
              <wp:posOffset>0</wp:posOffset>
            </wp:positionV>
            <wp:extent cx="3239185" cy="2520000"/>
            <wp:effectExtent l="0" t="0" r="0" b="0"/>
            <wp:wrapTopAndBottom/>
            <wp:docPr id="8625386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3864" name="Picture 1" descr="A graph of a graph&#10;&#10;Description automatically generated"/>
                    <pic:cNvPicPr/>
                  </pic:nvPicPr>
                  <pic:blipFill>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239185" cy="2520000"/>
                    </a:xfrm>
                    <a:prstGeom prst="rect">
                      <a:avLst/>
                    </a:prstGeom>
                  </pic:spPr>
                </pic:pic>
              </a:graphicData>
            </a:graphic>
            <wp14:sizeRelH relativeFrom="page">
              <wp14:pctWidth>0</wp14:pctWidth>
            </wp14:sizeRelH>
            <wp14:sizeRelV relativeFrom="page">
              <wp14:pctHeight>0</wp14:pctHeight>
            </wp14:sizeRelV>
          </wp:anchor>
        </w:drawing>
      </w:r>
    </w:p>
    <w:p w14:paraId="07BD98D7" w14:textId="434235BE" w:rsidR="00972BFA" w:rsidRPr="0008499B" w:rsidRDefault="0000730E" w:rsidP="0008499B">
      <w:pPr>
        <w:rPr>
          <w:lang w:val="en-SG" w:eastAsia="zh-CN"/>
        </w:rPr>
      </w:pPr>
      <w:r>
        <w:t xml:space="preserve">The above test results can also be verified by the point plot which shows </w:t>
      </w:r>
      <w:r w:rsidR="00F70F11">
        <w:t xml:space="preserve">the means of </w:t>
      </w:r>
      <w:r w:rsidR="00864F38">
        <w:t xml:space="preserve">two groups of mortality are same. </w:t>
      </w:r>
    </w:p>
    <w:p w14:paraId="3C6D483B" w14:textId="77777777" w:rsidR="00972BFA" w:rsidRDefault="00972BFA" w:rsidP="0008499B">
      <w:pPr>
        <w:pStyle w:val="NoSpacing"/>
      </w:pPr>
    </w:p>
    <w:p w14:paraId="7DB57E1D" w14:textId="72BFA015" w:rsidR="00352666" w:rsidRDefault="00B11C9F" w:rsidP="00352666">
      <w:pPr>
        <w:pStyle w:val="Heading1"/>
      </w:pPr>
      <w:bookmarkStart w:id="68" w:name="_Toc161524824"/>
      <w:bookmarkStart w:id="69" w:name="_Toc161601868"/>
      <w:r>
        <w:t>Non-Parametric</w:t>
      </w:r>
      <w:r w:rsidR="00352666">
        <w:t xml:space="preserve"> Test</w:t>
      </w:r>
      <w:bookmarkEnd w:id="68"/>
      <w:bookmarkEnd w:id="69"/>
    </w:p>
    <w:p w14:paraId="15E49542" w14:textId="77777777" w:rsidR="00B11C9F" w:rsidRDefault="00B11C9F" w:rsidP="00B11C9F">
      <w:pPr>
        <w:pStyle w:val="Heading3"/>
      </w:pPr>
      <w:bookmarkStart w:id="70" w:name="_Toc161524825"/>
      <w:bookmarkStart w:id="71" w:name="_Toc161601869"/>
      <w:r>
        <w:t>Mann-Whitney U Test</w:t>
      </w:r>
      <w:bookmarkEnd w:id="70"/>
      <w:bookmarkEnd w:id="71"/>
    </w:p>
    <w:p w14:paraId="6EBA5A89" w14:textId="77777777" w:rsidR="00402969" w:rsidRPr="0095759C" w:rsidRDefault="00402969" w:rsidP="0095759C"/>
    <w:p w14:paraId="6633F34A" w14:textId="1E89ED6C" w:rsidR="00153222" w:rsidRDefault="00153222" w:rsidP="00296379">
      <w:pPr>
        <w:spacing w:line="276" w:lineRule="auto"/>
        <w:jc w:val="both"/>
      </w:pPr>
      <w:r>
        <w:t>Since the shape of the distribution for</w:t>
      </w:r>
      <w:r w:rsidR="003536C1">
        <w:t xml:space="preserve"> the remaining </w:t>
      </w:r>
      <w:r>
        <w:t>continuous variables are not normal, we decided to use a non-parametric test called the Mann-Whitney</w:t>
      </w:r>
      <w:r w:rsidR="00914627">
        <w:t xml:space="preserve"> on the dataset before log transformation</w:t>
      </w:r>
      <w:r>
        <w:t xml:space="preserve">. Note that all assumptions listed below are met. </w:t>
      </w:r>
    </w:p>
    <w:p w14:paraId="4E488E12" w14:textId="77777777" w:rsidR="002B5777" w:rsidRDefault="002B5777" w:rsidP="00296379">
      <w:pPr>
        <w:spacing w:line="276" w:lineRule="auto"/>
        <w:jc w:val="both"/>
      </w:pPr>
    </w:p>
    <w:p w14:paraId="679CFB03" w14:textId="2203C321" w:rsidR="00153222" w:rsidRPr="002B5777" w:rsidRDefault="00153222" w:rsidP="00296379">
      <w:pPr>
        <w:spacing w:line="276" w:lineRule="auto"/>
        <w:jc w:val="both"/>
      </w:pPr>
      <w:r>
        <w:t xml:space="preserve">Assumptions: </w:t>
      </w:r>
    </w:p>
    <w:p w14:paraId="726EEAFC" w14:textId="6EC27060" w:rsidR="00153222" w:rsidRPr="002B5777" w:rsidRDefault="00153222" w:rsidP="00296379">
      <w:pPr>
        <w:pStyle w:val="ListParagraph"/>
        <w:numPr>
          <w:ilvl w:val="0"/>
          <w:numId w:val="4"/>
        </w:numPr>
        <w:spacing w:line="276" w:lineRule="auto"/>
        <w:jc w:val="both"/>
        <w:rPr>
          <w:rFonts w:ascii="Times New Roman" w:hAnsi="Times New Roman" w:cs="Times New Roman"/>
        </w:rPr>
      </w:pPr>
      <w:r w:rsidRPr="002B5777">
        <w:rPr>
          <w:rFonts w:ascii="Times New Roman" w:hAnsi="Times New Roman" w:cs="Times New Roman"/>
        </w:rPr>
        <w:t xml:space="preserve">Observations in each group are independent of each other. </w:t>
      </w:r>
    </w:p>
    <w:p w14:paraId="55B4FBE5" w14:textId="3AF929D7" w:rsidR="00153222" w:rsidRPr="002B5777" w:rsidRDefault="00153222" w:rsidP="00296379">
      <w:pPr>
        <w:pStyle w:val="ListParagraph"/>
        <w:numPr>
          <w:ilvl w:val="0"/>
          <w:numId w:val="4"/>
        </w:numPr>
        <w:spacing w:line="276" w:lineRule="auto"/>
        <w:jc w:val="both"/>
        <w:rPr>
          <w:rFonts w:ascii="Times New Roman" w:hAnsi="Times New Roman" w:cs="Times New Roman"/>
        </w:rPr>
      </w:pPr>
      <w:r w:rsidRPr="002B5777">
        <w:rPr>
          <w:rFonts w:ascii="Times New Roman" w:hAnsi="Times New Roman" w:cs="Times New Roman"/>
        </w:rPr>
        <w:t xml:space="preserve">Random sampling is assumed. </w:t>
      </w:r>
    </w:p>
    <w:p w14:paraId="2A9B83D4" w14:textId="1CEC62C5" w:rsidR="00153222" w:rsidRPr="002B5777" w:rsidRDefault="00CC7397" w:rsidP="00296379">
      <w:pPr>
        <w:pStyle w:val="ListParagraph"/>
        <w:numPr>
          <w:ilvl w:val="0"/>
          <w:numId w:val="4"/>
        </w:numPr>
        <w:spacing w:line="276" w:lineRule="auto"/>
        <w:jc w:val="both"/>
        <w:rPr>
          <w:rFonts w:ascii="Times New Roman" w:hAnsi="Times New Roman" w:cs="Times New Roman"/>
        </w:rPr>
      </w:pPr>
      <w:r>
        <w:rPr>
          <w:rFonts w:ascii="Times New Roman" w:hAnsi="Times New Roman" w:cs="Times New Roman"/>
        </w:rPr>
        <w:t>The variables are</w:t>
      </w:r>
      <w:r w:rsidR="00153222" w:rsidRPr="002B5777">
        <w:rPr>
          <w:rFonts w:ascii="Times New Roman" w:hAnsi="Times New Roman" w:cs="Times New Roman"/>
        </w:rPr>
        <w:t xml:space="preserve"> ordinal or interval. </w:t>
      </w:r>
    </w:p>
    <w:p w14:paraId="36EC8535" w14:textId="248A19E7" w:rsidR="002B5777" w:rsidRPr="002B5777" w:rsidRDefault="00153222" w:rsidP="002B5777">
      <w:pPr>
        <w:pStyle w:val="ListParagraph"/>
        <w:numPr>
          <w:ilvl w:val="0"/>
          <w:numId w:val="4"/>
        </w:numPr>
        <w:spacing w:line="276" w:lineRule="auto"/>
        <w:jc w:val="both"/>
        <w:rPr>
          <w:rFonts w:ascii="Times New Roman" w:hAnsi="Times New Roman" w:cs="Times New Roman"/>
        </w:rPr>
      </w:pPr>
      <w:r w:rsidRPr="002B5777">
        <w:rPr>
          <w:rFonts w:ascii="Times New Roman" w:hAnsi="Times New Roman" w:cs="Times New Roman"/>
        </w:rPr>
        <w:t xml:space="preserve">Shapes of the distributions in the two groups are similar. </w:t>
      </w:r>
    </w:p>
    <w:p w14:paraId="64E18DB6" w14:textId="6BF56181" w:rsidR="00153222" w:rsidRPr="00153222" w:rsidRDefault="00153222" w:rsidP="00296379">
      <w:pPr>
        <w:spacing w:line="276" w:lineRule="auto"/>
        <w:jc w:val="both"/>
        <w:rPr>
          <w:b/>
          <w:bCs/>
        </w:rPr>
      </w:pPr>
      <w:r w:rsidRPr="00153222">
        <w:rPr>
          <w:b/>
          <w:bCs/>
        </w:rPr>
        <w:t xml:space="preserve">H0 = The distributions of the living group are equal to the distributions of the deceased group. </w:t>
      </w:r>
    </w:p>
    <w:p w14:paraId="4811075A" w14:textId="48EAEA02" w:rsidR="00153222" w:rsidRPr="00153222" w:rsidRDefault="00153222" w:rsidP="00296379">
      <w:pPr>
        <w:spacing w:line="276" w:lineRule="auto"/>
        <w:jc w:val="both"/>
        <w:rPr>
          <w:b/>
          <w:bCs/>
        </w:rPr>
      </w:pPr>
      <w:r w:rsidRPr="00153222">
        <w:rPr>
          <w:b/>
          <w:bCs/>
        </w:rPr>
        <w:t xml:space="preserve">Ha = There is a difference between the distributions of the two groups. </w:t>
      </w:r>
    </w:p>
    <w:p w14:paraId="7A20878B" w14:textId="5417C3CA" w:rsidR="00153222" w:rsidRDefault="00153222" w:rsidP="00296379">
      <w:pPr>
        <w:spacing w:line="276" w:lineRule="auto"/>
        <w:jc w:val="both"/>
      </w:pPr>
    </w:p>
    <w:p w14:paraId="3B6DD718" w14:textId="6D4CBBAA" w:rsidR="009963D5" w:rsidRDefault="00153222" w:rsidP="00296379">
      <w:pPr>
        <w:spacing w:line="276" w:lineRule="auto"/>
        <w:jc w:val="both"/>
      </w:pPr>
      <w:r>
        <w:t xml:space="preserve">Based on the summary table only Min Heart Rate, Max MAP, Max Systolic Pressure and </w:t>
      </w:r>
      <w:r w:rsidR="00E61F56">
        <w:t>Max Diasto</w:t>
      </w:r>
      <w:r w:rsidR="00B1592C">
        <w:t>lic Pressure</w:t>
      </w:r>
      <w:r>
        <w:t xml:space="preserve"> have a p-value of &gt; 0.05. For the said variables, we can assume that the distributions of the living group are equal to the distributions of the deceased group. We can also refer to the density plots </w:t>
      </w:r>
      <w:r w:rsidR="00BF7BD1">
        <w:t>i</w:t>
      </w:r>
      <w:r w:rsidR="001A2D4B">
        <w:t>n the Appendi</w:t>
      </w:r>
      <w:r w:rsidR="00023964">
        <w:t xml:space="preserve">x </w:t>
      </w:r>
      <w:r>
        <w:t>to confirm this assumption. For the rest of the variables, results show that there is a difference between the distributions of the two groups.</w:t>
      </w:r>
    </w:p>
    <w:p w14:paraId="02F1B85E" w14:textId="679E2EF0" w:rsidR="00F6147C" w:rsidRDefault="00D0748D">
      <w:r>
        <w:t xml:space="preserve"> </w:t>
      </w:r>
    </w:p>
    <w:p w14:paraId="54BBDF73" w14:textId="0FB8B336" w:rsidR="00972BFA" w:rsidRDefault="00FF66D3" w:rsidP="008E602E">
      <w:pPr>
        <w:tabs>
          <w:tab w:val="left" w:pos="566"/>
        </w:tabs>
      </w:pPr>
      <w:r w:rsidRPr="00FF66D3">
        <w:rPr>
          <w:noProof/>
        </w:rPr>
        <w:lastRenderedPageBreak/>
        <w:drawing>
          <wp:inline distT="0" distB="0" distL="0" distR="0" wp14:anchorId="70300D33" wp14:editId="0932198A">
            <wp:extent cx="5274310" cy="5772785"/>
            <wp:effectExtent l="0" t="0" r="2540" b="0"/>
            <wp:docPr id="1132864842"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64842" name="Picture 1" descr="A table with numbers and symbols&#10;&#10;Description automatically generated"/>
                    <pic:cNvPicPr/>
                  </pic:nvPicPr>
                  <pic:blipFill>
                    <a:blip r:embed="rId141">
                      <a:clrChange>
                        <a:clrFrom>
                          <a:srgbClr val="FFFFFF"/>
                        </a:clrFrom>
                        <a:clrTo>
                          <a:srgbClr val="FFFFFF">
                            <a:alpha val="0"/>
                          </a:srgbClr>
                        </a:clrTo>
                      </a:clrChange>
                    </a:blip>
                    <a:stretch>
                      <a:fillRect/>
                    </a:stretch>
                  </pic:blipFill>
                  <pic:spPr>
                    <a:xfrm>
                      <a:off x="0" y="0"/>
                      <a:ext cx="5274310" cy="5772785"/>
                    </a:xfrm>
                    <a:prstGeom prst="rect">
                      <a:avLst/>
                    </a:prstGeom>
                  </pic:spPr>
                </pic:pic>
              </a:graphicData>
            </a:graphic>
          </wp:inline>
        </w:drawing>
      </w:r>
    </w:p>
    <w:p w14:paraId="4CBDE46F" w14:textId="77777777" w:rsidR="00FE0488" w:rsidRDefault="00FE0488">
      <w:pPr>
        <w:spacing w:after="160" w:line="278" w:lineRule="auto"/>
        <w:rPr>
          <w:rFonts w:asciiTheme="minorHAnsi" w:eastAsiaTheme="majorEastAsia" w:hAnsiTheme="minorHAnsi" w:cstheme="majorBidi"/>
          <w:color w:val="0F4761" w:themeColor="accent1" w:themeShade="BF"/>
          <w:kern w:val="2"/>
          <w:sz w:val="28"/>
          <w:szCs w:val="28"/>
          <w:lang w:val="en-SG" w:eastAsia="zh-CN"/>
          <w14:ligatures w14:val="standardContextual"/>
        </w:rPr>
      </w:pPr>
      <w:bookmarkStart w:id="72" w:name="_Toc161524826"/>
      <w:r>
        <w:br w:type="page"/>
      </w:r>
    </w:p>
    <w:p w14:paraId="0B96D192" w14:textId="01DE6B10" w:rsidR="00972BFA" w:rsidRDefault="00972BFA" w:rsidP="007D073D">
      <w:pPr>
        <w:pStyle w:val="Heading3"/>
      </w:pPr>
      <w:bookmarkStart w:id="73" w:name="_Toc161601870"/>
      <w:r>
        <w:lastRenderedPageBreak/>
        <w:t>Co</w:t>
      </w:r>
      <w:r w:rsidR="00E10554">
        <w:t>mparison of Mann Whitney &amp; Welch T test</w:t>
      </w:r>
      <w:bookmarkEnd w:id="72"/>
      <w:bookmarkEnd w:id="73"/>
    </w:p>
    <w:p w14:paraId="4328F1D3" w14:textId="77777777" w:rsidR="00E10554" w:rsidRDefault="00E10554" w:rsidP="00E10554">
      <w:pPr>
        <w:rPr>
          <w:lang w:val="en-SG" w:eastAsia="zh-CN"/>
        </w:rPr>
      </w:pPr>
    </w:p>
    <w:p w14:paraId="6BA35646" w14:textId="3C371532" w:rsidR="005C3576" w:rsidRDefault="0012690A" w:rsidP="004F04E4">
      <w:pPr>
        <w:spacing w:line="276" w:lineRule="auto"/>
      </w:pPr>
      <w:r>
        <w:rPr>
          <w:lang w:val="en-SG" w:eastAsia="zh-CN"/>
        </w:rPr>
        <w:t>We pe</w:t>
      </w:r>
      <w:r w:rsidR="006670F9">
        <w:rPr>
          <w:lang w:val="en-SG" w:eastAsia="zh-CN"/>
        </w:rPr>
        <w:t>rformed</w:t>
      </w:r>
      <w:r w:rsidR="006670F9">
        <w:rPr>
          <w:lang w:val="en-SG" w:eastAsia="zh-CN"/>
        </w:rPr>
        <w:tab/>
        <w:t>the Mann Whitney U test for the same variables</w:t>
      </w:r>
      <w:r w:rsidR="005C3576">
        <w:rPr>
          <w:lang w:val="en-SG" w:eastAsia="zh-CN"/>
        </w:rPr>
        <w:t xml:space="preserve"> (</w:t>
      </w:r>
      <w:r w:rsidR="005C3576">
        <w:t>Max Heart Rate, Mean Heart Rate, Mean MAP, Mean Systolic Pressure, Mean Diastolic Pressure, Mean BUN, Max Haemoglobin, Mean Haemoglobin)</w:t>
      </w:r>
      <w:r w:rsidR="006670F9">
        <w:rPr>
          <w:lang w:val="en-SG" w:eastAsia="zh-CN"/>
        </w:rPr>
        <w:t xml:space="preserve"> that Welch T test was performed</w:t>
      </w:r>
      <w:r w:rsidR="005C3576">
        <w:rPr>
          <w:lang w:val="en-SG" w:eastAsia="zh-CN"/>
        </w:rPr>
        <w:t>,</w:t>
      </w:r>
      <w:r w:rsidR="006670F9">
        <w:rPr>
          <w:lang w:val="en-SG" w:eastAsia="zh-CN"/>
        </w:rPr>
        <w:t xml:space="preserve"> to compare the results from two different tests. </w:t>
      </w:r>
      <w:r w:rsidR="004F04E4">
        <w:rPr>
          <w:lang w:val="en-SG" w:eastAsia="zh-CN"/>
        </w:rPr>
        <w:t xml:space="preserve">The null and alternative hypothesis were same as above with the </w:t>
      </w:r>
      <w:r w:rsidR="004F04E4" w:rsidRPr="009E49E0">
        <w:t>α</w:t>
      </w:r>
      <w:r w:rsidR="004F04E4">
        <w:t xml:space="preserve"> = 0.05.</w:t>
      </w:r>
    </w:p>
    <w:p w14:paraId="31A926B4" w14:textId="77777777" w:rsidR="005C3576" w:rsidRDefault="005C3576" w:rsidP="004F04E4">
      <w:pPr>
        <w:spacing w:line="276" w:lineRule="auto"/>
      </w:pPr>
    </w:p>
    <w:p w14:paraId="197474DA" w14:textId="319CD2FB" w:rsidR="005C3576" w:rsidRDefault="009622BE" w:rsidP="004F04E4">
      <w:pPr>
        <w:spacing w:line="276" w:lineRule="auto"/>
        <w:rPr>
          <w:rFonts w:ascii="Segoe UI Emoji" w:hAnsi="Segoe UI Emoji" w:cs="Segoe UI Emoji"/>
        </w:rPr>
      </w:pPr>
      <w:r w:rsidRPr="009622BE">
        <w:t xml:space="preserve">Considering the </w:t>
      </w:r>
      <w:r w:rsidR="00642B66">
        <w:t xml:space="preserve">below </w:t>
      </w:r>
      <w:r w:rsidRPr="009622BE">
        <w:t xml:space="preserve">results obtained from the Mann-Whitney test, we can observe that it leads to </w:t>
      </w:r>
      <w:r w:rsidR="00793AB1">
        <w:t xml:space="preserve">the </w:t>
      </w:r>
      <w:r w:rsidR="00A81FB4">
        <w:t xml:space="preserve">similar conclusion </w:t>
      </w:r>
      <w:r w:rsidR="005B08EB" w:rsidRPr="005B08EB">
        <w:t xml:space="preserve">derived from the Welch t-test discussed earlier. </w:t>
      </w:r>
    </w:p>
    <w:p w14:paraId="4068DA35" w14:textId="39ECB127" w:rsidR="00DD61D8" w:rsidRDefault="00511256" w:rsidP="004F04E4">
      <w:pPr>
        <w:spacing w:line="276" w:lineRule="auto"/>
      </w:pPr>
      <w:r>
        <w:t>For the Mean Haemoglobin t</w:t>
      </w:r>
      <w:r w:rsidR="0051265C">
        <w:t xml:space="preserve">he means of survivors and non -survivors </w:t>
      </w:r>
      <w:r>
        <w:t xml:space="preserve">are equal, </w:t>
      </w:r>
      <w:r w:rsidR="00E23FF3">
        <w:t>whereas</w:t>
      </w:r>
      <w:r>
        <w:t xml:space="preserve"> for the other variables the means are statistically significant</w:t>
      </w:r>
      <w:r w:rsidR="000B2306">
        <w:t xml:space="preserve"> between survivors and non-survivors. </w:t>
      </w:r>
    </w:p>
    <w:p w14:paraId="56B6B521" w14:textId="3C006625" w:rsidR="00E10554" w:rsidRPr="00E10554" w:rsidRDefault="00E10554" w:rsidP="00E10554">
      <w:pPr>
        <w:rPr>
          <w:lang w:val="en-SG" w:eastAsia="zh-CN"/>
        </w:rPr>
      </w:pPr>
    </w:p>
    <w:tbl>
      <w:tblPr>
        <w:tblW w:w="9440" w:type="dxa"/>
        <w:tblCellMar>
          <w:left w:w="0" w:type="dxa"/>
          <w:right w:w="0" w:type="dxa"/>
        </w:tblCellMar>
        <w:tblLook w:val="04A0" w:firstRow="1" w:lastRow="0" w:firstColumn="1" w:lastColumn="0" w:noHBand="0" w:noVBand="1"/>
      </w:tblPr>
      <w:tblGrid>
        <w:gridCol w:w="2520"/>
        <w:gridCol w:w="1700"/>
        <w:gridCol w:w="1300"/>
        <w:gridCol w:w="3920"/>
      </w:tblGrid>
      <w:tr w:rsidR="00B23677" w14:paraId="249ACFE4" w14:textId="77777777" w:rsidTr="00B23677">
        <w:trPr>
          <w:trHeight w:val="288"/>
        </w:trPr>
        <w:tc>
          <w:tcPr>
            <w:tcW w:w="252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26C440" w14:textId="77777777" w:rsidR="00B23677" w:rsidRDefault="00B23677">
            <w:pPr>
              <w:rPr>
                <w:rFonts w:ascii="Aptos Narrow" w:hAnsi="Aptos Narrow"/>
                <w:b/>
                <w:bCs/>
                <w:color w:val="000000"/>
                <w:sz w:val="22"/>
                <w:szCs w:val="22"/>
                <w:lang w:val="en-US"/>
              </w:rPr>
            </w:pPr>
            <w:r>
              <w:rPr>
                <w:rFonts w:ascii="Aptos Narrow" w:hAnsi="Aptos Narrow"/>
                <w:b/>
                <w:bCs/>
                <w:color w:val="000000"/>
                <w:sz w:val="22"/>
                <w:szCs w:val="22"/>
              </w:rPr>
              <w:t xml:space="preserve">Variable </w:t>
            </w:r>
          </w:p>
        </w:tc>
        <w:tc>
          <w:tcPr>
            <w:tcW w:w="170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3A624" w14:textId="77777777" w:rsidR="00B23677" w:rsidRDefault="00B23677">
            <w:pPr>
              <w:rPr>
                <w:rFonts w:ascii="Aptos Narrow" w:hAnsi="Aptos Narrow"/>
                <w:b/>
                <w:bCs/>
                <w:color w:val="000000"/>
                <w:sz w:val="22"/>
                <w:szCs w:val="22"/>
              </w:rPr>
            </w:pPr>
            <w:r>
              <w:rPr>
                <w:rFonts w:ascii="Aptos Narrow" w:hAnsi="Aptos Narrow"/>
                <w:b/>
                <w:bCs/>
                <w:color w:val="000000"/>
                <w:sz w:val="22"/>
                <w:szCs w:val="22"/>
              </w:rPr>
              <w:t>U-statistic</w:t>
            </w:r>
          </w:p>
        </w:tc>
        <w:tc>
          <w:tcPr>
            <w:tcW w:w="130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497337" w14:textId="77777777" w:rsidR="00B23677" w:rsidRDefault="00B23677">
            <w:pPr>
              <w:rPr>
                <w:rFonts w:ascii="Aptos Narrow" w:hAnsi="Aptos Narrow"/>
                <w:b/>
                <w:bCs/>
                <w:color w:val="000000"/>
                <w:sz w:val="22"/>
                <w:szCs w:val="22"/>
              </w:rPr>
            </w:pPr>
            <w:r>
              <w:rPr>
                <w:rFonts w:ascii="Aptos Narrow" w:hAnsi="Aptos Narrow"/>
                <w:b/>
                <w:bCs/>
                <w:color w:val="000000"/>
                <w:sz w:val="22"/>
                <w:szCs w:val="22"/>
              </w:rPr>
              <w:t>P-value</w:t>
            </w:r>
          </w:p>
        </w:tc>
        <w:tc>
          <w:tcPr>
            <w:tcW w:w="39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D5F167" w14:textId="77777777" w:rsidR="00B23677" w:rsidRDefault="00B23677">
            <w:pPr>
              <w:rPr>
                <w:rFonts w:ascii="Aptos Narrow" w:hAnsi="Aptos Narrow"/>
                <w:b/>
                <w:bCs/>
                <w:color w:val="000000"/>
                <w:sz w:val="22"/>
                <w:szCs w:val="22"/>
              </w:rPr>
            </w:pPr>
            <w:r>
              <w:rPr>
                <w:rFonts w:ascii="Aptos Narrow" w:hAnsi="Aptos Narrow"/>
                <w:b/>
                <w:bCs/>
                <w:color w:val="000000"/>
                <w:sz w:val="22"/>
                <w:szCs w:val="22"/>
              </w:rPr>
              <w:t xml:space="preserve">Conclusion </w:t>
            </w:r>
          </w:p>
        </w:tc>
      </w:tr>
      <w:tr w:rsidR="00B23677" w14:paraId="4EF770EE" w14:textId="77777777" w:rsidTr="00B23677">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61EA4" w14:textId="77777777" w:rsidR="00B23677" w:rsidRDefault="00B23677">
            <w:pPr>
              <w:rPr>
                <w:rFonts w:ascii="Aptos Narrow" w:hAnsi="Aptos Narrow"/>
                <w:color w:val="000000"/>
                <w:sz w:val="22"/>
                <w:szCs w:val="22"/>
              </w:rPr>
            </w:pPr>
            <w:r>
              <w:rPr>
                <w:rFonts w:ascii="Aptos Narrow" w:hAnsi="Aptos Narrow"/>
                <w:color w:val="000000"/>
                <w:sz w:val="22"/>
                <w:szCs w:val="22"/>
              </w:rPr>
              <w:t>Max Heart Rate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7257FC" w14:textId="77777777" w:rsidR="00B23677" w:rsidRDefault="00B23677">
            <w:pPr>
              <w:jc w:val="right"/>
              <w:rPr>
                <w:rFonts w:ascii="Aptos Narrow" w:hAnsi="Aptos Narrow"/>
                <w:color w:val="000000"/>
                <w:sz w:val="22"/>
                <w:szCs w:val="22"/>
              </w:rPr>
            </w:pPr>
            <w:r>
              <w:rPr>
                <w:rFonts w:ascii="Aptos Narrow" w:hAnsi="Aptos Narrow"/>
                <w:color w:val="000000"/>
                <w:sz w:val="22"/>
                <w:szCs w:val="22"/>
              </w:rPr>
              <w:t>8640638.5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A659A8" w14:textId="2495DA66" w:rsidR="00B23677" w:rsidRDefault="00B23677">
            <w:pPr>
              <w:jc w:val="right"/>
              <w:rPr>
                <w:rFonts w:ascii="Aptos Narrow" w:hAnsi="Aptos Narrow"/>
                <w:color w:val="000000"/>
                <w:sz w:val="22"/>
                <w:szCs w:val="22"/>
              </w:rPr>
            </w:pPr>
            <w:r>
              <w:rPr>
                <w:rFonts w:ascii="Aptos Narrow" w:hAnsi="Aptos Narrow"/>
                <w:color w:val="000000"/>
                <w:sz w:val="22"/>
                <w:szCs w:val="22"/>
              </w:rPr>
              <w:t>7.52e</w:t>
            </w:r>
            <w:r w:rsidRPr="00B23677">
              <w:rPr>
                <w:rFonts w:ascii="Aptos Narrow" w:hAnsi="Aptos Narrow"/>
                <w:color w:val="000000"/>
                <w:sz w:val="22"/>
                <w:szCs w:val="22"/>
                <w:vertAlign w:val="superscript"/>
              </w:rPr>
              <w:t>-61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CA464B" w14:textId="77777777" w:rsidR="00B23677" w:rsidRDefault="00B23677">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B23677" w14:paraId="35C0E46A" w14:textId="77777777" w:rsidTr="00B23677">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B43175" w14:textId="77777777" w:rsidR="00B23677" w:rsidRDefault="00B23677">
            <w:pPr>
              <w:rPr>
                <w:rFonts w:ascii="Aptos Narrow" w:hAnsi="Aptos Narrow"/>
                <w:color w:val="000000"/>
                <w:sz w:val="22"/>
                <w:szCs w:val="22"/>
              </w:rPr>
            </w:pPr>
            <w:r>
              <w:rPr>
                <w:rFonts w:ascii="Aptos Narrow" w:hAnsi="Aptos Narrow"/>
                <w:color w:val="000000"/>
                <w:sz w:val="22"/>
                <w:szCs w:val="22"/>
              </w:rPr>
              <w:t>Mean Heart Rate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DA048E" w14:textId="77777777" w:rsidR="00B23677" w:rsidRDefault="00B23677">
            <w:pPr>
              <w:jc w:val="right"/>
              <w:rPr>
                <w:rFonts w:ascii="Aptos Narrow" w:hAnsi="Aptos Narrow"/>
                <w:color w:val="000000"/>
                <w:sz w:val="22"/>
                <w:szCs w:val="22"/>
              </w:rPr>
            </w:pPr>
            <w:r>
              <w:rPr>
                <w:rFonts w:ascii="Aptos Narrow" w:hAnsi="Aptos Narrow"/>
                <w:color w:val="000000"/>
                <w:sz w:val="22"/>
                <w:szCs w:val="22"/>
              </w:rPr>
              <w:t>9409815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EDBE7D" w14:textId="1E6D5C26" w:rsidR="00B23677" w:rsidRDefault="00B23677">
            <w:pPr>
              <w:jc w:val="right"/>
              <w:rPr>
                <w:rFonts w:ascii="Aptos Narrow" w:hAnsi="Aptos Narrow"/>
                <w:color w:val="000000"/>
                <w:sz w:val="22"/>
                <w:szCs w:val="22"/>
              </w:rPr>
            </w:pPr>
            <w:r>
              <w:rPr>
                <w:rFonts w:ascii="Aptos Narrow" w:hAnsi="Aptos Narrow"/>
                <w:color w:val="000000"/>
                <w:sz w:val="22"/>
                <w:szCs w:val="22"/>
              </w:rPr>
              <w:t>3.95e</w:t>
            </w:r>
            <w:r w:rsidRPr="00B23677">
              <w:rPr>
                <w:rFonts w:ascii="Aptos Narrow" w:hAnsi="Aptos Narrow"/>
                <w:color w:val="000000"/>
                <w:sz w:val="22"/>
                <w:szCs w:val="22"/>
                <w:vertAlign w:val="superscript"/>
              </w:rPr>
              <w:t>-30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18179" w14:textId="77777777" w:rsidR="00B23677" w:rsidRDefault="00B23677">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B23677" w14:paraId="3632F9F6" w14:textId="77777777" w:rsidTr="00B23677">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077ED0" w14:textId="77777777" w:rsidR="00B23677" w:rsidRDefault="00B23677">
            <w:pPr>
              <w:rPr>
                <w:rFonts w:ascii="Aptos Narrow" w:hAnsi="Aptos Narrow"/>
                <w:color w:val="000000"/>
                <w:sz w:val="22"/>
                <w:szCs w:val="22"/>
              </w:rPr>
            </w:pPr>
            <w:r>
              <w:rPr>
                <w:rFonts w:ascii="Aptos Narrow" w:hAnsi="Aptos Narrow"/>
                <w:color w:val="000000"/>
                <w:sz w:val="22"/>
                <w:szCs w:val="22"/>
              </w:rPr>
              <w:t>Mean MAP</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98D643" w14:textId="77777777" w:rsidR="00B23677" w:rsidRDefault="00B23677">
            <w:pPr>
              <w:jc w:val="right"/>
              <w:rPr>
                <w:rFonts w:ascii="Aptos Narrow" w:hAnsi="Aptos Narrow"/>
                <w:color w:val="000000"/>
                <w:sz w:val="22"/>
                <w:szCs w:val="22"/>
              </w:rPr>
            </w:pPr>
            <w:r>
              <w:rPr>
                <w:rFonts w:ascii="Aptos Narrow" w:hAnsi="Aptos Narrow"/>
                <w:color w:val="000000"/>
                <w:sz w:val="22"/>
                <w:szCs w:val="22"/>
              </w:rPr>
              <w:t>12733640.5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CD56" w14:textId="71F7B888" w:rsidR="00B23677" w:rsidRDefault="00B23677">
            <w:pPr>
              <w:jc w:val="right"/>
              <w:rPr>
                <w:rFonts w:ascii="Aptos Narrow" w:hAnsi="Aptos Narrow"/>
                <w:color w:val="000000"/>
                <w:sz w:val="22"/>
                <w:szCs w:val="22"/>
              </w:rPr>
            </w:pPr>
            <w:r>
              <w:rPr>
                <w:rFonts w:ascii="Aptos Narrow" w:hAnsi="Aptos Narrow"/>
                <w:color w:val="000000"/>
                <w:sz w:val="22"/>
                <w:szCs w:val="22"/>
              </w:rPr>
              <w:t>2.12e</w:t>
            </w:r>
            <w:r w:rsidRPr="00B23677">
              <w:rPr>
                <w:rFonts w:ascii="Aptos Narrow" w:hAnsi="Aptos Narrow"/>
                <w:color w:val="000000"/>
                <w:sz w:val="22"/>
                <w:szCs w:val="22"/>
                <w:vertAlign w:val="superscript"/>
              </w:rPr>
              <w:t>-25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B245F8" w14:textId="77777777" w:rsidR="00B23677" w:rsidRDefault="00B23677">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B23677" w14:paraId="27A9C3F3" w14:textId="77777777" w:rsidTr="00B23677">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AC150D" w14:textId="77777777" w:rsidR="00B23677" w:rsidRDefault="00B23677">
            <w:pPr>
              <w:rPr>
                <w:rFonts w:ascii="Aptos Narrow" w:hAnsi="Aptos Narrow"/>
                <w:color w:val="000000"/>
                <w:sz w:val="22"/>
                <w:szCs w:val="22"/>
              </w:rPr>
            </w:pPr>
            <w:r>
              <w:rPr>
                <w:rFonts w:ascii="Aptos Narrow" w:hAnsi="Aptos Narrow"/>
                <w:color w:val="000000"/>
                <w:sz w:val="22"/>
                <w:szCs w:val="22"/>
              </w:rPr>
              <w:t>Mean Systolic Pressure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B086E3" w14:textId="77777777" w:rsidR="00B23677" w:rsidRDefault="00B23677">
            <w:pPr>
              <w:jc w:val="right"/>
              <w:rPr>
                <w:rFonts w:ascii="Aptos Narrow" w:hAnsi="Aptos Narrow"/>
                <w:color w:val="000000"/>
                <w:sz w:val="22"/>
                <w:szCs w:val="22"/>
              </w:rPr>
            </w:pPr>
            <w:r>
              <w:rPr>
                <w:rFonts w:ascii="Aptos Narrow" w:hAnsi="Aptos Narrow"/>
                <w:color w:val="000000"/>
                <w:sz w:val="22"/>
                <w:szCs w:val="22"/>
              </w:rPr>
              <w:t>13073048.5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339346" w14:textId="0DDD0BA2" w:rsidR="00B23677" w:rsidRDefault="00B23677">
            <w:pPr>
              <w:jc w:val="right"/>
              <w:rPr>
                <w:rFonts w:ascii="Aptos Narrow" w:hAnsi="Aptos Narrow"/>
                <w:color w:val="000000"/>
                <w:sz w:val="22"/>
                <w:szCs w:val="22"/>
              </w:rPr>
            </w:pPr>
            <w:r>
              <w:rPr>
                <w:rFonts w:ascii="Aptos Narrow" w:hAnsi="Aptos Narrow"/>
                <w:color w:val="000000"/>
                <w:sz w:val="22"/>
                <w:szCs w:val="22"/>
              </w:rPr>
              <w:t>1.22e</w:t>
            </w:r>
            <w:r w:rsidRPr="00B23677">
              <w:rPr>
                <w:rFonts w:ascii="Aptos Narrow" w:hAnsi="Aptos Narrow"/>
                <w:color w:val="000000"/>
                <w:sz w:val="22"/>
                <w:szCs w:val="22"/>
                <w:vertAlign w:val="superscript"/>
              </w:rPr>
              <w:t>-36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5B1FC" w14:textId="77777777" w:rsidR="00B23677" w:rsidRDefault="00B23677">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B23677" w14:paraId="3B2893A7" w14:textId="77777777" w:rsidTr="00B23677">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CF0BFB" w14:textId="77777777" w:rsidR="00B23677" w:rsidRDefault="00B23677">
            <w:pPr>
              <w:rPr>
                <w:rFonts w:ascii="Aptos Narrow" w:hAnsi="Aptos Narrow"/>
                <w:color w:val="000000"/>
                <w:sz w:val="22"/>
                <w:szCs w:val="22"/>
              </w:rPr>
            </w:pPr>
            <w:r>
              <w:rPr>
                <w:rFonts w:ascii="Aptos Narrow" w:hAnsi="Aptos Narrow"/>
                <w:color w:val="000000"/>
                <w:sz w:val="22"/>
                <w:szCs w:val="22"/>
              </w:rPr>
              <w:t>Mean Diastolic Pressure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0B79B2" w14:textId="77777777" w:rsidR="00B23677" w:rsidRDefault="00B23677">
            <w:pPr>
              <w:jc w:val="right"/>
              <w:rPr>
                <w:rFonts w:ascii="Aptos Narrow" w:hAnsi="Aptos Narrow"/>
                <w:color w:val="000000"/>
                <w:sz w:val="22"/>
                <w:szCs w:val="22"/>
              </w:rPr>
            </w:pPr>
            <w:r>
              <w:rPr>
                <w:rFonts w:ascii="Aptos Narrow" w:hAnsi="Aptos Narrow"/>
                <w:color w:val="000000"/>
                <w:sz w:val="22"/>
                <w:szCs w:val="22"/>
              </w:rPr>
              <w:t>12469046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486F85" w14:textId="3EBDECC3" w:rsidR="00B23677" w:rsidRDefault="00B23677">
            <w:pPr>
              <w:jc w:val="right"/>
              <w:rPr>
                <w:rFonts w:ascii="Aptos Narrow" w:hAnsi="Aptos Narrow"/>
                <w:color w:val="000000"/>
                <w:sz w:val="22"/>
                <w:szCs w:val="22"/>
              </w:rPr>
            </w:pPr>
            <w:r>
              <w:rPr>
                <w:rFonts w:ascii="Aptos Narrow" w:hAnsi="Aptos Narrow"/>
                <w:color w:val="000000"/>
                <w:sz w:val="22"/>
                <w:szCs w:val="22"/>
              </w:rPr>
              <w:t>4.03e</w:t>
            </w:r>
            <w:r w:rsidRPr="00B23677">
              <w:rPr>
                <w:rFonts w:ascii="Aptos Narrow" w:hAnsi="Aptos Narrow"/>
                <w:color w:val="000000"/>
                <w:sz w:val="22"/>
                <w:szCs w:val="22"/>
                <w:vertAlign w:val="superscript"/>
              </w:rPr>
              <w:t>-18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EAEA3A" w14:textId="77777777" w:rsidR="00B23677" w:rsidRDefault="00B23677">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B23677" w14:paraId="4CB30A4A" w14:textId="77777777" w:rsidTr="00B23677">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B54CAE" w14:textId="77777777" w:rsidR="00B23677" w:rsidRDefault="00B23677">
            <w:pPr>
              <w:rPr>
                <w:rFonts w:ascii="Aptos Narrow" w:hAnsi="Aptos Narrow"/>
                <w:color w:val="000000"/>
                <w:sz w:val="22"/>
                <w:szCs w:val="22"/>
              </w:rPr>
            </w:pPr>
            <w:r>
              <w:rPr>
                <w:rFonts w:ascii="Aptos Narrow" w:hAnsi="Aptos Narrow"/>
                <w:color w:val="000000"/>
                <w:sz w:val="22"/>
                <w:szCs w:val="22"/>
              </w:rPr>
              <w:t>Mean BUN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4B6EFA" w14:textId="77777777" w:rsidR="00B23677" w:rsidRDefault="00B23677">
            <w:pPr>
              <w:jc w:val="right"/>
              <w:rPr>
                <w:rFonts w:ascii="Aptos Narrow" w:hAnsi="Aptos Narrow"/>
                <w:color w:val="000000"/>
                <w:sz w:val="22"/>
                <w:szCs w:val="22"/>
              </w:rPr>
            </w:pPr>
            <w:r>
              <w:rPr>
                <w:rFonts w:ascii="Aptos Narrow" w:hAnsi="Aptos Narrow"/>
                <w:color w:val="000000"/>
                <w:sz w:val="22"/>
                <w:szCs w:val="22"/>
              </w:rPr>
              <w:t>6923118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ED3666" w14:textId="487563DD" w:rsidR="00B23677" w:rsidRDefault="00B23677">
            <w:pPr>
              <w:jc w:val="right"/>
              <w:rPr>
                <w:rFonts w:ascii="Aptos Narrow" w:hAnsi="Aptos Narrow"/>
                <w:color w:val="000000"/>
                <w:sz w:val="22"/>
                <w:szCs w:val="22"/>
              </w:rPr>
            </w:pPr>
            <w:r>
              <w:rPr>
                <w:rFonts w:ascii="Aptos Narrow" w:hAnsi="Aptos Narrow"/>
                <w:color w:val="000000"/>
                <w:sz w:val="22"/>
                <w:szCs w:val="22"/>
              </w:rPr>
              <w:t>2.92e</w:t>
            </w:r>
            <w:r w:rsidRPr="00B23677">
              <w:rPr>
                <w:rFonts w:ascii="Aptos Narrow" w:hAnsi="Aptos Narrow"/>
                <w:color w:val="000000"/>
                <w:sz w:val="22"/>
                <w:szCs w:val="22"/>
                <w:vertAlign w:val="superscript"/>
              </w:rPr>
              <w:t>-169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4CCF20" w14:textId="77777777" w:rsidR="00B23677" w:rsidRDefault="00B23677">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B23677" w14:paraId="1F6B8BF5" w14:textId="77777777" w:rsidTr="00B23677">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9EA8E7" w14:textId="77777777" w:rsidR="00B23677" w:rsidRDefault="00B23677">
            <w:pPr>
              <w:rPr>
                <w:rFonts w:ascii="Aptos Narrow" w:hAnsi="Aptos Narrow"/>
                <w:color w:val="000000"/>
                <w:sz w:val="22"/>
                <w:szCs w:val="22"/>
              </w:rPr>
            </w:pPr>
            <w:r>
              <w:rPr>
                <w:rFonts w:ascii="Aptos Narrow" w:hAnsi="Aptos Narrow"/>
                <w:color w:val="000000"/>
                <w:sz w:val="22"/>
                <w:szCs w:val="22"/>
              </w:rPr>
              <w:t>Max Haemoglobin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C26E99" w14:textId="77777777" w:rsidR="00B23677" w:rsidRDefault="00B23677">
            <w:pPr>
              <w:jc w:val="right"/>
              <w:rPr>
                <w:rFonts w:ascii="Aptos Narrow" w:hAnsi="Aptos Narrow"/>
                <w:color w:val="000000"/>
                <w:sz w:val="22"/>
                <w:szCs w:val="22"/>
              </w:rPr>
            </w:pPr>
            <w:r>
              <w:rPr>
                <w:rFonts w:ascii="Aptos Narrow" w:hAnsi="Aptos Narrow"/>
                <w:color w:val="000000"/>
                <w:sz w:val="22"/>
                <w:szCs w:val="22"/>
              </w:rPr>
              <w:t>12656776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19C4C4" w14:textId="3812F918" w:rsidR="00B23677" w:rsidRDefault="00B23677">
            <w:pPr>
              <w:jc w:val="right"/>
              <w:rPr>
                <w:rFonts w:ascii="Aptos Narrow" w:hAnsi="Aptos Narrow"/>
                <w:color w:val="000000"/>
                <w:sz w:val="22"/>
                <w:szCs w:val="22"/>
              </w:rPr>
            </w:pPr>
            <w:r>
              <w:rPr>
                <w:rFonts w:ascii="Aptos Narrow" w:hAnsi="Aptos Narrow"/>
                <w:color w:val="000000"/>
                <w:sz w:val="22"/>
                <w:szCs w:val="22"/>
              </w:rPr>
              <w:t>3.71e</w:t>
            </w:r>
            <w:r w:rsidRPr="00B23677">
              <w:rPr>
                <w:rFonts w:ascii="Aptos Narrow" w:hAnsi="Aptos Narrow"/>
                <w:color w:val="000000"/>
                <w:sz w:val="22"/>
                <w:szCs w:val="22"/>
                <w:vertAlign w:val="superscript"/>
              </w:rPr>
              <w:t>-23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9E5D3B" w14:textId="77777777" w:rsidR="00B23677" w:rsidRDefault="00B23677">
            <w:pPr>
              <w:rPr>
                <w:rFonts w:ascii="Aptos Narrow" w:hAnsi="Aptos Narrow"/>
                <w:color w:val="000000"/>
                <w:sz w:val="22"/>
                <w:szCs w:val="22"/>
              </w:rPr>
            </w:pPr>
            <w:r>
              <w:rPr>
                <w:rFonts w:ascii="Aptos Narrow" w:hAnsi="Aptos Narrow"/>
                <w:color w:val="000000"/>
                <w:sz w:val="22"/>
                <w:szCs w:val="22"/>
              </w:rPr>
              <w:t>The difference is statistically significant.</w:t>
            </w:r>
          </w:p>
        </w:tc>
      </w:tr>
      <w:tr w:rsidR="00B23677" w14:paraId="6FC7A79E" w14:textId="77777777" w:rsidTr="00B23677">
        <w:trPr>
          <w:trHeight w:val="288"/>
        </w:trPr>
        <w:tc>
          <w:tcPr>
            <w:tcW w:w="0" w:type="auto"/>
            <w:tcBorders>
              <w:top w:val="nil"/>
              <w:left w:val="single" w:sz="4"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7BE50294" w14:textId="77777777" w:rsidR="00B23677" w:rsidRDefault="00B23677">
            <w:pPr>
              <w:rPr>
                <w:rFonts w:ascii="Aptos Narrow" w:hAnsi="Aptos Narrow"/>
                <w:color w:val="000000"/>
                <w:sz w:val="22"/>
                <w:szCs w:val="22"/>
              </w:rPr>
            </w:pPr>
            <w:r>
              <w:rPr>
                <w:rFonts w:ascii="Aptos Narrow" w:hAnsi="Aptos Narrow"/>
                <w:color w:val="000000"/>
                <w:sz w:val="22"/>
                <w:szCs w:val="22"/>
              </w:rPr>
              <w:t xml:space="preserve">Mean Haemoglobin </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1BA0DA09" w14:textId="77777777" w:rsidR="00B23677" w:rsidRDefault="00B23677">
            <w:pPr>
              <w:jc w:val="right"/>
              <w:rPr>
                <w:rFonts w:ascii="Aptos Narrow" w:hAnsi="Aptos Narrow"/>
                <w:color w:val="000000"/>
                <w:sz w:val="22"/>
                <w:szCs w:val="22"/>
              </w:rPr>
            </w:pPr>
            <w:r>
              <w:rPr>
                <w:rFonts w:ascii="Aptos Narrow" w:hAnsi="Aptos Narrow"/>
                <w:color w:val="000000"/>
                <w:sz w:val="22"/>
                <w:szCs w:val="22"/>
              </w:rPr>
              <w:t>11249336</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04D93EE6" w14:textId="77777777" w:rsidR="00B23677" w:rsidRDefault="00B23677">
            <w:pPr>
              <w:jc w:val="right"/>
              <w:rPr>
                <w:rFonts w:ascii="Aptos Narrow" w:hAnsi="Aptos Narrow"/>
                <w:color w:val="000000"/>
                <w:sz w:val="22"/>
                <w:szCs w:val="22"/>
              </w:rPr>
            </w:pPr>
            <w:r>
              <w:rPr>
                <w:rFonts w:ascii="Aptos Narrow" w:hAnsi="Aptos Narrow"/>
                <w:color w:val="000000"/>
                <w:sz w:val="22"/>
                <w:szCs w:val="22"/>
              </w:rPr>
              <w:t>0.502333204</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1D4EB6CD" w14:textId="77777777" w:rsidR="00B23677" w:rsidRDefault="00B23677">
            <w:pPr>
              <w:rPr>
                <w:rFonts w:ascii="Aptos Narrow" w:hAnsi="Aptos Narrow"/>
                <w:color w:val="000000"/>
                <w:sz w:val="22"/>
                <w:szCs w:val="22"/>
              </w:rPr>
            </w:pPr>
            <w:r>
              <w:rPr>
                <w:rFonts w:ascii="Aptos Narrow" w:hAnsi="Aptos Narrow"/>
                <w:color w:val="000000"/>
                <w:sz w:val="22"/>
                <w:szCs w:val="22"/>
              </w:rPr>
              <w:t>There is no significant difference</w:t>
            </w:r>
          </w:p>
        </w:tc>
      </w:tr>
    </w:tbl>
    <w:p w14:paraId="1C4D5A1E" w14:textId="77777777" w:rsidR="0046486F" w:rsidRDefault="0046486F" w:rsidP="00AE18C5">
      <w:pPr>
        <w:pStyle w:val="Heading3"/>
      </w:pPr>
      <w:bookmarkStart w:id="74" w:name="_Toc161524827"/>
    </w:p>
    <w:p w14:paraId="2D9680F8" w14:textId="77777777" w:rsidR="00FE0488" w:rsidRDefault="00FE0488">
      <w:pPr>
        <w:spacing w:after="160" w:line="278" w:lineRule="auto"/>
        <w:rPr>
          <w:rFonts w:asciiTheme="minorHAnsi" w:eastAsiaTheme="majorEastAsia" w:hAnsiTheme="minorHAnsi" w:cstheme="majorBidi"/>
          <w:color w:val="0F4761" w:themeColor="accent1" w:themeShade="BF"/>
          <w:kern w:val="2"/>
          <w:sz w:val="28"/>
          <w:szCs w:val="28"/>
          <w:lang w:val="en-SG" w:eastAsia="zh-CN"/>
          <w14:ligatures w14:val="standardContextual"/>
        </w:rPr>
      </w:pPr>
      <w:r>
        <w:br w:type="page"/>
      </w:r>
    </w:p>
    <w:p w14:paraId="27F3C0A3" w14:textId="087C8F6A" w:rsidR="00EA1FA9" w:rsidRDefault="0038021A" w:rsidP="00AE18C5">
      <w:pPr>
        <w:pStyle w:val="Heading3"/>
      </w:pPr>
      <w:bookmarkStart w:id="75" w:name="_Toc161601871"/>
      <w:r>
        <w:lastRenderedPageBreak/>
        <w:t>Spearman Correlation</w:t>
      </w:r>
      <w:bookmarkEnd w:id="74"/>
      <w:bookmarkEnd w:id="75"/>
    </w:p>
    <w:p w14:paraId="5DF13AEC" w14:textId="17854FE3" w:rsidR="00C533A7" w:rsidRDefault="0038021A" w:rsidP="00C533A7">
      <w:pPr>
        <w:rPr>
          <w:rFonts w:eastAsiaTheme="majorEastAsia"/>
          <w:lang w:val="en-SG" w:eastAsia="zh-CN"/>
        </w:rPr>
      </w:pPr>
      <w:r>
        <w:rPr>
          <w:rFonts w:eastAsiaTheme="majorEastAsia"/>
          <w:lang w:val="en-SG" w:eastAsia="zh-CN"/>
        </w:rPr>
        <w:t xml:space="preserve">The below </w:t>
      </w:r>
      <w:r w:rsidR="009C0D1C">
        <w:rPr>
          <w:rFonts w:eastAsiaTheme="majorEastAsia"/>
          <w:lang w:val="en-SG" w:eastAsia="zh-CN"/>
        </w:rPr>
        <w:t xml:space="preserve">correlation </w:t>
      </w:r>
      <w:r>
        <w:rPr>
          <w:rFonts w:eastAsiaTheme="majorEastAsia"/>
          <w:lang w:val="en-SG" w:eastAsia="zh-CN"/>
        </w:rPr>
        <w:t xml:space="preserve">matrix illustrates the pair of variables per group that </w:t>
      </w:r>
      <w:r w:rsidR="009C0D1C">
        <w:rPr>
          <w:rFonts w:eastAsiaTheme="majorEastAsia"/>
          <w:lang w:val="en-SG" w:eastAsia="zh-CN"/>
        </w:rPr>
        <w:t>exhibit a</w:t>
      </w:r>
      <w:r>
        <w:rPr>
          <w:rFonts w:eastAsiaTheme="majorEastAsia"/>
          <w:lang w:val="en-SG" w:eastAsia="zh-CN"/>
        </w:rPr>
        <w:t xml:space="preserve"> </w:t>
      </w:r>
      <w:r w:rsidR="00C533A7">
        <w:rPr>
          <w:rFonts w:eastAsiaTheme="majorEastAsia"/>
          <w:lang w:val="en-SG" w:eastAsia="zh-CN"/>
        </w:rPr>
        <w:t xml:space="preserve">moderate to </w:t>
      </w:r>
      <w:r w:rsidR="001B47A7">
        <w:rPr>
          <w:rFonts w:eastAsiaTheme="majorEastAsia"/>
          <w:lang w:val="en-SG" w:eastAsia="zh-CN"/>
        </w:rPr>
        <w:t xml:space="preserve">strong </w:t>
      </w:r>
      <w:r w:rsidR="00C533A7">
        <w:rPr>
          <w:rFonts w:eastAsiaTheme="majorEastAsia"/>
          <w:lang w:val="en-SG" w:eastAsia="zh-CN"/>
        </w:rPr>
        <w:t xml:space="preserve">positive </w:t>
      </w:r>
      <w:r w:rsidR="00025E23">
        <w:rPr>
          <w:rFonts w:eastAsiaTheme="majorEastAsia"/>
          <w:lang w:val="en-SG" w:eastAsia="zh-CN"/>
        </w:rPr>
        <w:t>or</w:t>
      </w:r>
      <w:r w:rsidR="00C533A7">
        <w:rPr>
          <w:rFonts w:eastAsiaTheme="majorEastAsia"/>
          <w:lang w:val="en-SG" w:eastAsia="zh-CN"/>
        </w:rPr>
        <w:t xml:space="preserve"> negative correlation</w:t>
      </w:r>
      <w:r w:rsidR="009C0D1C">
        <w:rPr>
          <w:rFonts w:eastAsiaTheme="majorEastAsia"/>
          <w:lang w:val="en-SG" w:eastAsia="zh-CN"/>
        </w:rPr>
        <w:t xml:space="preserve"> according to Spearman </w:t>
      </w:r>
      <w:r w:rsidR="00DD462A">
        <w:rPr>
          <w:rFonts w:eastAsiaTheme="majorEastAsia"/>
          <w:lang w:val="en-SG" w:eastAsia="zh-CN"/>
        </w:rPr>
        <w:t>c</w:t>
      </w:r>
      <w:r w:rsidR="009C0D1C">
        <w:rPr>
          <w:rFonts w:eastAsiaTheme="majorEastAsia"/>
          <w:lang w:val="en-SG" w:eastAsia="zh-CN"/>
        </w:rPr>
        <w:t>orrelation</w:t>
      </w:r>
      <w:r w:rsidR="00DD462A">
        <w:rPr>
          <w:rFonts w:eastAsiaTheme="majorEastAsia"/>
          <w:lang w:val="en-SG" w:eastAsia="zh-CN"/>
        </w:rPr>
        <w:t xml:space="preserve"> coe</w:t>
      </w:r>
      <w:r w:rsidR="00137DFD">
        <w:rPr>
          <w:rFonts w:eastAsiaTheme="majorEastAsia"/>
          <w:lang w:val="en-SG" w:eastAsia="zh-CN"/>
        </w:rPr>
        <w:t>fficient</w:t>
      </w:r>
      <w:r w:rsidR="009C0D1C">
        <w:rPr>
          <w:rFonts w:eastAsiaTheme="majorEastAsia"/>
          <w:lang w:val="en-SG" w:eastAsia="zh-CN"/>
        </w:rPr>
        <w:t>.</w:t>
      </w:r>
    </w:p>
    <w:p w14:paraId="037A8386" w14:textId="77777777" w:rsidR="00A632CB" w:rsidRDefault="00A632CB" w:rsidP="00C533A7">
      <w:pPr>
        <w:rPr>
          <w:rFonts w:eastAsiaTheme="majorEastAsia"/>
          <w:lang w:val="en-SG" w:eastAsia="zh-CN"/>
        </w:rPr>
      </w:pPr>
    </w:p>
    <w:p w14:paraId="5A64F8AB" w14:textId="77777777" w:rsidR="00A632CB" w:rsidRPr="005549CD" w:rsidRDefault="00A632CB" w:rsidP="00A632CB">
      <w:pPr>
        <w:spacing w:line="276" w:lineRule="auto"/>
        <w:jc w:val="both"/>
      </w:pPr>
      <w:r>
        <w:t>Spearman Correlation</w:t>
      </w:r>
      <w:r w:rsidRPr="005549CD">
        <w:t xml:space="preserve"> Assumption: </w:t>
      </w:r>
    </w:p>
    <w:p w14:paraId="6EA4A118" w14:textId="77777777" w:rsidR="00A632CB" w:rsidRPr="005549CD" w:rsidRDefault="00A632CB" w:rsidP="00A632CB">
      <w:pPr>
        <w:pStyle w:val="ListParagraph"/>
        <w:numPr>
          <w:ilvl w:val="0"/>
          <w:numId w:val="16"/>
        </w:numPr>
        <w:spacing w:line="276" w:lineRule="auto"/>
        <w:jc w:val="both"/>
        <w:rPr>
          <w:rFonts w:ascii="Times New Roman" w:hAnsi="Times New Roman" w:cs="Times New Roman"/>
        </w:rPr>
      </w:pPr>
      <w:r>
        <w:rPr>
          <w:rFonts w:ascii="Times New Roman" w:hAnsi="Times New Roman" w:cs="Times New Roman"/>
        </w:rPr>
        <w:t>The variables are</w:t>
      </w:r>
      <w:r w:rsidRPr="005549CD">
        <w:rPr>
          <w:rFonts w:ascii="Times New Roman" w:hAnsi="Times New Roman" w:cs="Times New Roman"/>
        </w:rPr>
        <w:t xml:space="preserve"> </w:t>
      </w:r>
      <w:r>
        <w:rPr>
          <w:rFonts w:ascii="Times New Roman" w:hAnsi="Times New Roman" w:cs="Times New Roman"/>
        </w:rPr>
        <w:t xml:space="preserve">either </w:t>
      </w:r>
      <w:r w:rsidRPr="005549CD">
        <w:rPr>
          <w:rFonts w:ascii="Times New Roman" w:hAnsi="Times New Roman" w:cs="Times New Roman"/>
        </w:rPr>
        <w:t>ordinal</w:t>
      </w:r>
      <w:r>
        <w:rPr>
          <w:rFonts w:ascii="Times New Roman" w:hAnsi="Times New Roman" w:cs="Times New Roman"/>
        </w:rPr>
        <w:t xml:space="preserve"> or </w:t>
      </w:r>
      <w:r w:rsidRPr="00211085">
        <w:rPr>
          <w:rFonts w:ascii="Times New Roman" w:hAnsi="Times New Roman" w:cs="Times New Roman"/>
        </w:rPr>
        <w:t>continuous data that follow a monotonic relationship</w:t>
      </w:r>
      <w:r w:rsidRPr="005549CD">
        <w:rPr>
          <w:rFonts w:ascii="Times New Roman" w:hAnsi="Times New Roman" w:cs="Times New Roman"/>
        </w:rPr>
        <w:t xml:space="preserve">. </w:t>
      </w:r>
    </w:p>
    <w:p w14:paraId="3CC501EA" w14:textId="77777777" w:rsidR="00A632CB" w:rsidRDefault="00A632CB" w:rsidP="00A632CB">
      <w:pPr>
        <w:spacing w:line="276" w:lineRule="auto"/>
        <w:jc w:val="both"/>
        <w:rPr>
          <w:b/>
          <w:bCs/>
        </w:rPr>
      </w:pPr>
      <w:r w:rsidRPr="00D7406C">
        <w:rPr>
          <w:b/>
          <w:bCs/>
        </w:rPr>
        <w:t>H0: There is no monotonic association between the two variables</w:t>
      </w:r>
      <w:r>
        <w:rPr>
          <w:b/>
          <w:bCs/>
        </w:rPr>
        <w:t>.</w:t>
      </w:r>
    </w:p>
    <w:p w14:paraId="6CE752EF" w14:textId="77777777" w:rsidR="00A632CB" w:rsidRDefault="00A632CB" w:rsidP="00A632CB">
      <w:pPr>
        <w:spacing w:line="276" w:lineRule="auto"/>
        <w:jc w:val="both"/>
        <w:rPr>
          <w:b/>
          <w:bCs/>
        </w:rPr>
      </w:pPr>
      <w:r w:rsidRPr="00D7406C">
        <w:rPr>
          <w:b/>
          <w:bCs/>
        </w:rPr>
        <w:t>H</w:t>
      </w:r>
      <w:r>
        <w:rPr>
          <w:b/>
          <w:bCs/>
        </w:rPr>
        <w:t>a</w:t>
      </w:r>
      <w:r w:rsidRPr="00D7406C">
        <w:rPr>
          <w:b/>
          <w:bCs/>
        </w:rPr>
        <w:t xml:space="preserve">: There is </w:t>
      </w:r>
      <w:r>
        <w:rPr>
          <w:b/>
          <w:bCs/>
        </w:rPr>
        <w:t>a</w:t>
      </w:r>
      <w:r w:rsidRPr="00D7406C">
        <w:rPr>
          <w:b/>
          <w:bCs/>
        </w:rPr>
        <w:t xml:space="preserve"> monotonic association between the two variables</w:t>
      </w:r>
      <w:r>
        <w:rPr>
          <w:b/>
          <w:bCs/>
        </w:rPr>
        <w:t>.</w:t>
      </w:r>
    </w:p>
    <w:p w14:paraId="08C12861" w14:textId="75CEFF88" w:rsidR="00777ADF" w:rsidRDefault="00777ADF" w:rsidP="00A632CB">
      <w:pPr>
        <w:spacing w:line="276" w:lineRule="auto"/>
        <w:jc w:val="both"/>
        <w:rPr>
          <w:b/>
          <w:bCs/>
        </w:rPr>
      </w:pPr>
    </w:p>
    <w:p w14:paraId="364099A4" w14:textId="5D1CC9F2" w:rsidR="008B09AF" w:rsidRDefault="004D5DD2" w:rsidP="00FE0488">
      <w:pPr>
        <w:spacing w:line="276" w:lineRule="auto"/>
        <w:jc w:val="both"/>
      </w:pPr>
      <w:r>
        <w:t xml:space="preserve">With </w:t>
      </w:r>
      <w:r w:rsidR="00A324C2">
        <w:t xml:space="preserve">the </w:t>
      </w:r>
      <w:r>
        <w:t>signif</w:t>
      </w:r>
      <w:r w:rsidR="00181CE1">
        <w:t>ic</w:t>
      </w:r>
      <w:r>
        <w:t>ance level at 0.05,</w:t>
      </w:r>
      <w:r w:rsidR="00F8585F" w:rsidRPr="00F8585F">
        <w:t xml:space="preserve"> </w:t>
      </w:r>
      <w:r w:rsidR="00F8585F">
        <w:t>the results are statistically significant.</w:t>
      </w:r>
    </w:p>
    <w:p w14:paraId="619D9AF3" w14:textId="0BEA5185" w:rsidR="00FE0488" w:rsidRPr="00FE0488" w:rsidRDefault="000066BB" w:rsidP="00FE0488">
      <w:pPr>
        <w:spacing w:line="276" w:lineRule="auto"/>
        <w:jc w:val="both"/>
      </w:pPr>
      <w:r>
        <w:rPr>
          <w:noProof/>
          <w14:ligatures w14:val="standardContextual"/>
        </w:rPr>
        <mc:AlternateContent>
          <mc:Choice Requires="wpg">
            <w:drawing>
              <wp:anchor distT="0" distB="0" distL="114300" distR="114300" simplePos="0" relativeHeight="251660310" behindDoc="0" locked="0" layoutInCell="1" allowOverlap="1" wp14:anchorId="37460B59" wp14:editId="137F1B25">
                <wp:simplePos x="0" y="0"/>
                <wp:positionH relativeFrom="column">
                  <wp:posOffset>47847</wp:posOffset>
                </wp:positionH>
                <wp:positionV relativeFrom="paragraph">
                  <wp:posOffset>323658</wp:posOffset>
                </wp:positionV>
                <wp:extent cx="5174629" cy="5032360"/>
                <wp:effectExtent l="0" t="0" r="6985" b="0"/>
                <wp:wrapTopAndBottom/>
                <wp:docPr id="1643503879" name="Group 16"/>
                <wp:cNvGraphicFramePr/>
                <a:graphic xmlns:a="http://schemas.openxmlformats.org/drawingml/2006/main">
                  <a:graphicData uri="http://schemas.microsoft.com/office/word/2010/wordprocessingGroup">
                    <wpg:wgp>
                      <wpg:cNvGrpSpPr/>
                      <wpg:grpSpPr>
                        <a:xfrm>
                          <a:off x="0" y="0"/>
                          <a:ext cx="5174629" cy="5032360"/>
                          <a:chOff x="0" y="0"/>
                          <a:chExt cx="5174629" cy="5032360"/>
                        </a:xfrm>
                      </wpg:grpSpPr>
                      <pic:pic xmlns:pic="http://schemas.openxmlformats.org/drawingml/2006/picture">
                        <pic:nvPicPr>
                          <pic:cNvPr id="1703327604" name="Picture 1" descr="A screenshot of a computer&#10;&#10;Description automatically generated"/>
                          <pic:cNvPicPr>
                            <a:picLocks noChangeAspect="1"/>
                          </pic:cNvPicPr>
                        </pic:nvPicPr>
                        <pic:blipFill>
                          <a:blip r:embed="rId14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42530"/>
                            <a:ext cx="3583305" cy="4989830"/>
                          </a:xfrm>
                          <a:prstGeom prst="rect">
                            <a:avLst/>
                          </a:prstGeom>
                        </pic:spPr>
                      </pic:pic>
                      <pic:pic xmlns:pic="http://schemas.openxmlformats.org/drawingml/2006/picture">
                        <pic:nvPicPr>
                          <pic:cNvPr id="1107194885" name="Picture 1" descr="A screenshot of a computer&#10;&#10;Description automatically generated"/>
                          <pic:cNvPicPr>
                            <a:picLocks noChangeAspect="1"/>
                          </pic:cNvPicPr>
                        </pic:nvPicPr>
                        <pic:blipFill>
                          <a:blip r:embed="rId14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5069" y="0"/>
                            <a:ext cx="1559560" cy="5012690"/>
                          </a:xfrm>
                          <a:prstGeom prst="rect">
                            <a:avLst/>
                          </a:prstGeom>
                        </pic:spPr>
                      </pic:pic>
                    </wpg:wgp>
                  </a:graphicData>
                </a:graphic>
              </wp:anchor>
            </w:drawing>
          </mc:Choice>
          <mc:Fallback xmlns:pic="http://schemas.openxmlformats.org/drawingml/2006/picture" xmlns:a14="http://schemas.microsoft.com/office/drawing/2010/main" xmlns:a="http://schemas.openxmlformats.org/drawingml/2006/main">
            <w:pict w14:anchorId="0965E45C">
              <v:group id="Group 16" style="position:absolute;margin-left:3.75pt;margin-top:25.5pt;width:407.45pt;height:396.25pt;z-index:251660310" coordsize="51746,50323" o:spid="_x0000_s1026" w14:anchorId="0F6A81D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top:425;width:35833;height:49898;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">
                  <v:imagedata chromakey="white" o:title="A screenshot of a computer&#10;&#10;Description automatically generated" r:id="rId144"/>
                </v:shape>
                <v:shape id="Picture 1" style="position:absolute;left:36150;width:15596;height:50126;visibility:visible;mso-wrap-style:square" alt="A screenshot of a computer&#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">
                  <v:imagedata chromakey="white" o:title="A screenshot of a computer&#10;&#10;Description automatically generated" r:id="rId145"/>
                </v:shape>
                <w10:wrap type="topAndBottom"/>
              </v:group>
            </w:pict>
          </mc:Fallback>
        </mc:AlternateContent>
      </w:r>
    </w:p>
    <w:p w14:paraId="68C91EBA" w14:textId="32535435" w:rsidR="00DA428E" w:rsidRDefault="0055544C" w:rsidP="00C533A7">
      <w:pPr>
        <w:rPr>
          <w:rFonts w:eastAsiaTheme="majorEastAsia"/>
          <w:lang w:val="en-SG" w:eastAsia="zh-CN"/>
        </w:rPr>
      </w:pPr>
      <w:r w:rsidRPr="0055544C">
        <w:rPr>
          <w:noProof/>
          <w14:ligatures w14:val="standardContextual"/>
        </w:rPr>
        <w:t xml:space="preserve"> </w:t>
      </w:r>
    </w:p>
    <w:p w14:paraId="461D2626" w14:textId="2E47A4B1" w:rsidR="00C533A7" w:rsidRDefault="00C533A7" w:rsidP="00C533A7">
      <w:pPr>
        <w:rPr>
          <w:rFonts w:eastAsiaTheme="majorEastAsia"/>
          <w:lang w:val="en-SG" w:eastAsia="zh-CN"/>
        </w:rPr>
      </w:pPr>
    </w:p>
    <w:p w14:paraId="7EE0B7C8" w14:textId="66B952C5" w:rsidR="00916F7C" w:rsidRDefault="00C533A7" w:rsidP="00C533A7">
      <w:pPr>
        <w:rPr>
          <w:rFonts w:eastAsiaTheme="majorEastAsia"/>
          <w:lang w:val="en-SG" w:eastAsia="zh-CN"/>
        </w:rPr>
      </w:pPr>
      <w:r>
        <w:rPr>
          <w:rFonts w:eastAsiaTheme="majorEastAsia"/>
          <w:lang w:val="en-SG" w:eastAsia="zh-CN"/>
        </w:rPr>
        <w:t xml:space="preserve"> </w:t>
      </w:r>
    </w:p>
    <w:p w14:paraId="4191F8B9" w14:textId="71692AE0" w:rsidR="00B647BC" w:rsidRDefault="00B647BC" w:rsidP="00B647BC">
      <w:pPr>
        <w:pStyle w:val="Heading3"/>
      </w:pPr>
      <w:bookmarkStart w:id="76" w:name="_Toc161524828"/>
      <w:bookmarkStart w:id="77" w:name="_Toc161601872"/>
      <w:r>
        <w:lastRenderedPageBreak/>
        <w:t xml:space="preserve">Visualization of </w:t>
      </w:r>
      <w:r w:rsidR="00BE53F8">
        <w:t>Co</w:t>
      </w:r>
      <w:r w:rsidR="00726954">
        <w:t>ntinuous</w:t>
      </w:r>
      <w:r>
        <w:t xml:space="preserve"> Variables</w:t>
      </w:r>
      <w:bookmarkEnd w:id="76"/>
      <w:bookmarkEnd w:id="77"/>
    </w:p>
    <w:p w14:paraId="39064BAD" w14:textId="45E62C49" w:rsidR="00B647BC" w:rsidRDefault="00B647BC" w:rsidP="00347728">
      <w:pPr>
        <w:pStyle w:val="Heading5"/>
      </w:pPr>
      <w:r>
        <w:t>Scatter Plot</w:t>
      </w:r>
    </w:p>
    <w:p w14:paraId="4C2E8767" w14:textId="2FDD089D" w:rsidR="004B1330" w:rsidRPr="004B1330" w:rsidRDefault="00921B9E" w:rsidP="004B1330">
      <w:pPr>
        <w:rPr>
          <w:rFonts w:eastAsiaTheme="majorEastAsia"/>
          <w:lang w:val="en-SG" w:eastAsia="zh-CN"/>
        </w:rPr>
      </w:pPr>
      <w:r>
        <w:rPr>
          <w:noProof/>
        </w:rPr>
        <w:drawing>
          <wp:inline distT="0" distB="0" distL="0" distR="0" wp14:anchorId="2FD402E3" wp14:editId="1B05E685">
            <wp:extent cx="5274310" cy="4854575"/>
            <wp:effectExtent l="0" t="0" r="2540" b="3175"/>
            <wp:docPr id="6360213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21353" name="Picture 1" descr="A screenshot of a graph&#10;&#10;Description automatically generated"/>
                    <pic:cNvPicPr>
                      <a:picLocks noChangeAspect="1" noChangeArrowheads="1"/>
                    </pic:cNvPicPr>
                  </pic:nvPicPr>
                  <pic:blipFill>
                    <a:blip r:embed="rId1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4854575"/>
                    </a:xfrm>
                    <a:prstGeom prst="rect">
                      <a:avLst/>
                    </a:prstGeom>
                    <a:noFill/>
                    <a:ln>
                      <a:noFill/>
                    </a:ln>
                  </pic:spPr>
                </pic:pic>
              </a:graphicData>
            </a:graphic>
          </wp:inline>
        </w:drawing>
      </w:r>
    </w:p>
    <w:p w14:paraId="6FC9B6E2" w14:textId="75818B42" w:rsidR="001656FF" w:rsidRDefault="001656FF" w:rsidP="0038021A">
      <w:pPr>
        <w:rPr>
          <w:rFonts w:eastAsiaTheme="majorEastAsia"/>
          <w:lang w:val="en-SG" w:eastAsia="zh-CN"/>
        </w:rPr>
      </w:pPr>
    </w:p>
    <w:p w14:paraId="172772C4" w14:textId="3DAAD5B6" w:rsidR="00C408F7" w:rsidRDefault="00CA06D0" w:rsidP="00C408F7">
      <w:pPr>
        <w:pStyle w:val="Heading5"/>
      </w:pPr>
      <w:r>
        <w:t>Density</w:t>
      </w:r>
      <w:r w:rsidR="00C408F7">
        <w:t xml:space="preserve"> Plot</w:t>
      </w:r>
      <w:r w:rsidR="00530F2C">
        <w:t>s</w:t>
      </w:r>
    </w:p>
    <w:p w14:paraId="62AA09B5" w14:textId="2367E8D6" w:rsidR="00530F2C" w:rsidRPr="00530F2C" w:rsidRDefault="00530F2C" w:rsidP="00530F2C">
      <w:pPr>
        <w:rPr>
          <w:lang w:val="en-SG" w:eastAsia="zh-CN"/>
        </w:rPr>
      </w:pPr>
      <w:r>
        <w:rPr>
          <w:lang w:val="en-SG" w:eastAsia="zh-CN"/>
        </w:rPr>
        <w:t>Pl</w:t>
      </w:r>
      <w:r w:rsidR="006048C7">
        <w:rPr>
          <w:lang w:val="en-SG" w:eastAsia="zh-CN"/>
        </w:rPr>
        <w:t xml:space="preserve">ease refer to the </w:t>
      </w:r>
      <w:r w:rsidR="005D1A4C">
        <w:rPr>
          <w:lang w:val="en-SG" w:eastAsia="zh-CN"/>
        </w:rPr>
        <w:t>A</w:t>
      </w:r>
      <w:r w:rsidR="006048C7">
        <w:rPr>
          <w:lang w:val="en-SG" w:eastAsia="zh-CN"/>
        </w:rPr>
        <w:t>pp</w:t>
      </w:r>
      <w:r w:rsidR="00EE4D77">
        <w:rPr>
          <w:lang w:val="en-SG" w:eastAsia="zh-CN"/>
        </w:rPr>
        <w:t>endix.</w:t>
      </w:r>
    </w:p>
    <w:p w14:paraId="0D4E40FB" w14:textId="77777777" w:rsidR="002A7059" w:rsidRDefault="002A7059" w:rsidP="0038021A">
      <w:pPr>
        <w:rPr>
          <w:rFonts w:eastAsiaTheme="majorEastAsia"/>
          <w:lang w:val="en-SG" w:eastAsia="zh-CN"/>
        </w:rPr>
      </w:pPr>
    </w:p>
    <w:p w14:paraId="62B84A91" w14:textId="67319DD9" w:rsidR="001656FF" w:rsidRDefault="001656FF" w:rsidP="0038021A">
      <w:pPr>
        <w:rPr>
          <w:rFonts w:eastAsiaTheme="majorEastAsia"/>
          <w:lang w:val="en-SG" w:eastAsia="zh-CN"/>
        </w:rPr>
      </w:pPr>
    </w:p>
    <w:p w14:paraId="30D9D988" w14:textId="3FD4F116" w:rsidR="001656FF" w:rsidRDefault="001656FF" w:rsidP="0038021A">
      <w:pPr>
        <w:rPr>
          <w:rFonts w:eastAsiaTheme="majorEastAsia"/>
          <w:lang w:val="en-SG" w:eastAsia="zh-CN"/>
        </w:rPr>
      </w:pPr>
    </w:p>
    <w:p w14:paraId="6821EF93" w14:textId="4DEAB2AA" w:rsidR="001656FF" w:rsidRDefault="001656FF" w:rsidP="0038021A">
      <w:pPr>
        <w:rPr>
          <w:rFonts w:eastAsiaTheme="majorEastAsia"/>
          <w:lang w:val="en-SG" w:eastAsia="zh-CN"/>
        </w:rPr>
      </w:pPr>
    </w:p>
    <w:p w14:paraId="3F62C8D7" w14:textId="39DB8459" w:rsidR="00C775CF" w:rsidRDefault="00C775CF" w:rsidP="0038021A">
      <w:pPr>
        <w:rPr>
          <w:rFonts w:eastAsiaTheme="majorEastAsia"/>
          <w:lang w:val="en-SG" w:eastAsia="zh-CN"/>
        </w:rPr>
      </w:pPr>
    </w:p>
    <w:p w14:paraId="498E0909" w14:textId="357112CA" w:rsidR="00C775CF" w:rsidRDefault="00C775CF" w:rsidP="0038021A">
      <w:pPr>
        <w:rPr>
          <w:rFonts w:eastAsiaTheme="majorEastAsia"/>
          <w:lang w:val="en-SG" w:eastAsia="zh-CN"/>
        </w:rPr>
      </w:pPr>
    </w:p>
    <w:p w14:paraId="310A6568" w14:textId="3BA2FA17" w:rsidR="00C775CF" w:rsidRDefault="00C775CF" w:rsidP="0038021A">
      <w:pPr>
        <w:rPr>
          <w:rFonts w:eastAsiaTheme="majorEastAsia"/>
          <w:lang w:val="en-SG" w:eastAsia="zh-CN"/>
        </w:rPr>
      </w:pPr>
    </w:p>
    <w:p w14:paraId="019CFDDC" w14:textId="77777777" w:rsidR="00347728" w:rsidRDefault="00347728" w:rsidP="0038021A">
      <w:pPr>
        <w:rPr>
          <w:rFonts w:eastAsiaTheme="majorEastAsia"/>
          <w:lang w:val="en-SG" w:eastAsia="zh-CN"/>
        </w:rPr>
      </w:pPr>
    </w:p>
    <w:p w14:paraId="30183F1E" w14:textId="6FC6E097" w:rsidR="00347728" w:rsidRDefault="00347728" w:rsidP="0038021A">
      <w:pPr>
        <w:rPr>
          <w:rFonts w:eastAsiaTheme="majorEastAsia"/>
          <w:lang w:val="en-SG" w:eastAsia="zh-CN"/>
        </w:rPr>
      </w:pPr>
    </w:p>
    <w:p w14:paraId="56029325" w14:textId="347BAAAC" w:rsidR="00DA2452" w:rsidRPr="000B0ACF" w:rsidRDefault="0021028D" w:rsidP="000B0ACF">
      <w:pPr>
        <w:spacing w:after="160" w:line="278" w:lineRule="auto"/>
        <w:rPr>
          <w:rFonts w:asciiTheme="majorHAnsi" w:eastAsiaTheme="majorEastAsia" w:hAnsiTheme="majorHAnsi" w:cstheme="majorBidi"/>
          <w:color w:val="0F4761" w:themeColor="accent1" w:themeShade="BF"/>
          <w:kern w:val="2"/>
          <w:sz w:val="40"/>
          <w:szCs w:val="40"/>
          <w:lang w:val="en-SG" w:eastAsia="zh-CN"/>
          <w14:ligatures w14:val="standardContextual"/>
        </w:rPr>
      </w:pPr>
      <w:r>
        <w:br w:type="page"/>
      </w:r>
    </w:p>
    <w:p w14:paraId="31D28937" w14:textId="45E2BA73" w:rsidR="000D45AF" w:rsidRDefault="008573E9" w:rsidP="000D45AF">
      <w:pPr>
        <w:pStyle w:val="Heading1"/>
      </w:pPr>
      <w:bookmarkStart w:id="78" w:name="_Toc161524829"/>
      <w:bookmarkStart w:id="79" w:name="_Toc161601873"/>
      <w:r>
        <w:lastRenderedPageBreak/>
        <w:t xml:space="preserve">Results </w:t>
      </w:r>
      <w:r w:rsidR="000D45AF">
        <w:t>Summary Table</w:t>
      </w:r>
      <w:bookmarkEnd w:id="78"/>
      <w:bookmarkEnd w:id="79"/>
    </w:p>
    <w:p w14:paraId="38D00818" w14:textId="3A965E15" w:rsidR="00A263FB" w:rsidRDefault="000D45AF" w:rsidP="009C2232">
      <w:r>
        <w:t xml:space="preserve">Summary table for statistical tests </w:t>
      </w:r>
      <w:r w:rsidR="00054751">
        <w:t>conducted.</w:t>
      </w:r>
    </w:p>
    <w:tbl>
      <w:tblPr>
        <w:tblStyle w:val="TableGrid"/>
        <w:tblW w:w="10783" w:type="dxa"/>
        <w:tblInd w:w="-1281" w:type="dxa"/>
        <w:tblLook w:val="04A0" w:firstRow="1" w:lastRow="0" w:firstColumn="1" w:lastColumn="0" w:noHBand="0" w:noVBand="1"/>
      </w:tblPr>
      <w:tblGrid>
        <w:gridCol w:w="3261"/>
        <w:gridCol w:w="2175"/>
        <w:gridCol w:w="1770"/>
        <w:gridCol w:w="1830"/>
        <w:gridCol w:w="1747"/>
      </w:tblGrid>
      <w:tr w:rsidR="00A263FB" w:rsidRPr="00A263FB" w14:paraId="1E0BCA2A" w14:textId="77777777" w:rsidTr="7FCDB5AA">
        <w:trPr>
          <w:trHeight w:val="300"/>
        </w:trPr>
        <w:tc>
          <w:tcPr>
            <w:tcW w:w="3261" w:type="dxa"/>
            <w:noWrap/>
            <w:hideMark/>
          </w:tcPr>
          <w:p w14:paraId="1FD349ED" w14:textId="77777777" w:rsidR="00A263FB" w:rsidRPr="00A263FB" w:rsidRDefault="00A263FB" w:rsidP="00A263FB">
            <w:pPr>
              <w:jc w:val="center"/>
              <w:rPr>
                <w:rFonts w:ascii="Calibri" w:hAnsi="Calibri" w:cs="Calibri"/>
                <w:b/>
                <w:bCs/>
                <w:sz w:val="22"/>
                <w:szCs w:val="22"/>
              </w:rPr>
            </w:pPr>
            <w:r w:rsidRPr="00A263FB">
              <w:rPr>
                <w:rFonts w:ascii="Calibri" w:hAnsi="Calibri" w:cs="Calibri"/>
                <w:b/>
                <w:bCs/>
                <w:sz w:val="22"/>
                <w:szCs w:val="22"/>
              </w:rPr>
              <w:t>Variable</w:t>
            </w:r>
          </w:p>
        </w:tc>
        <w:tc>
          <w:tcPr>
            <w:tcW w:w="2175" w:type="dxa"/>
            <w:noWrap/>
            <w:hideMark/>
          </w:tcPr>
          <w:p w14:paraId="07C7CE56" w14:textId="77777777" w:rsidR="00A263FB" w:rsidRPr="00A263FB" w:rsidRDefault="00A263FB" w:rsidP="00A263FB">
            <w:pPr>
              <w:jc w:val="center"/>
              <w:rPr>
                <w:rFonts w:ascii="Calibri" w:hAnsi="Calibri" w:cs="Calibri"/>
                <w:b/>
                <w:bCs/>
                <w:sz w:val="22"/>
                <w:szCs w:val="22"/>
              </w:rPr>
            </w:pPr>
            <w:r w:rsidRPr="00A263FB">
              <w:rPr>
                <w:rFonts w:ascii="Calibri" w:hAnsi="Calibri" w:cs="Calibri"/>
                <w:b/>
                <w:bCs/>
                <w:sz w:val="22"/>
                <w:szCs w:val="22"/>
              </w:rPr>
              <w:t>Category</w:t>
            </w:r>
          </w:p>
        </w:tc>
        <w:tc>
          <w:tcPr>
            <w:tcW w:w="1770" w:type="dxa"/>
            <w:noWrap/>
            <w:hideMark/>
          </w:tcPr>
          <w:p w14:paraId="1743666D" w14:textId="77777777" w:rsidR="00A263FB" w:rsidRPr="00A263FB" w:rsidRDefault="00A263FB" w:rsidP="00A263FB">
            <w:pPr>
              <w:jc w:val="center"/>
              <w:rPr>
                <w:rFonts w:ascii="Calibri" w:hAnsi="Calibri" w:cs="Calibri"/>
                <w:b/>
                <w:bCs/>
                <w:sz w:val="22"/>
                <w:szCs w:val="22"/>
              </w:rPr>
            </w:pPr>
            <w:proofErr w:type="spellStart"/>
            <w:r w:rsidRPr="00A263FB">
              <w:rPr>
                <w:rFonts w:ascii="Calibri" w:hAnsi="Calibri" w:cs="Calibri"/>
                <w:b/>
                <w:bCs/>
                <w:sz w:val="22"/>
                <w:szCs w:val="22"/>
              </w:rPr>
              <w:t>Data_Type</w:t>
            </w:r>
            <w:proofErr w:type="spellEnd"/>
          </w:p>
        </w:tc>
        <w:tc>
          <w:tcPr>
            <w:tcW w:w="1830" w:type="dxa"/>
            <w:noWrap/>
            <w:hideMark/>
          </w:tcPr>
          <w:p w14:paraId="0FBD2B62" w14:textId="77777777" w:rsidR="00A263FB" w:rsidRPr="00A263FB" w:rsidRDefault="00A263FB" w:rsidP="00A263FB">
            <w:pPr>
              <w:jc w:val="center"/>
              <w:rPr>
                <w:rFonts w:ascii="Calibri" w:hAnsi="Calibri" w:cs="Calibri"/>
                <w:b/>
                <w:bCs/>
                <w:sz w:val="22"/>
                <w:szCs w:val="22"/>
              </w:rPr>
            </w:pPr>
            <w:proofErr w:type="spellStart"/>
            <w:r w:rsidRPr="00A263FB">
              <w:rPr>
                <w:rFonts w:ascii="Calibri" w:hAnsi="Calibri" w:cs="Calibri"/>
                <w:b/>
                <w:bCs/>
                <w:sz w:val="22"/>
                <w:szCs w:val="22"/>
              </w:rPr>
              <w:t>Type_of_Test</w:t>
            </w:r>
            <w:proofErr w:type="spellEnd"/>
          </w:p>
        </w:tc>
        <w:tc>
          <w:tcPr>
            <w:tcW w:w="1747" w:type="dxa"/>
            <w:noWrap/>
            <w:hideMark/>
          </w:tcPr>
          <w:p w14:paraId="67360286" w14:textId="77777777" w:rsidR="00A263FB" w:rsidRPr="00A263FB" w:rsidRDefault="00A263FB" w:rsidP="00A263FB">
            <w:pPr>
              <w:jc w:val="center"/>
              <w:rPr>
                <w:rFonts w:ascii="Calibri" w:hAnsi="Calibri" w:cs="Calibri"/>
                <w:b/>
                <w:bCs/>
                <w:sz w:val="22"/>
                <w:szCs w:val="22"/>
              </w:rPr>
            </w:pPr>
            <w:r w:rsidRPr="00A263FB">
              <w:rPr>
                <w:rFonts w:ascii="Calibri" w:hAnsi="Calibri" w:cs="Calibri"/>
                <w:b/>
                <w:bCs/>
                <w:sz w:val="22"/>
                <w:szCs w:val="22"/>
              </w:rPr>
              <w:t>P-value</w:t>
            </w:r>
          </w:p>
        </w:tc>
      </w:tr>
      <w:tr w:rsidR="00A263FB" w:rsidRPr="00A263FB" w14:paraId="7C609295" w14:textId="77777777" w:rsidTr="7FCDB5AA">
        <w:trPr>
          <w:trHeight w:val="300"/>
        </w:trPr>
        <w:tc>
          <w:tcPr>
            <w:tcW w:w="3261" w:type="dxa"/>
            <w:noWrap/>
            <w:hideMark/>
          </w:tcPr>
          <w:p w14:paraId="45576DE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Gender</w:t>
            </w:r>
          </w:p>
        </w:tc>
        <w:tc>
          <w:tcPr>
            <w:tcW w:w="2175" w:type="dxa"/>
            <w:noWrap/>
            <w:hideMark/>
          </w:tcPr>
          <w:p w14:paraId="4620C73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Demographic</w:t>
            </w:r>
          </w:p>
        </w:tc>
        <w:tc>
          <w:tcPr>
            <w:tcW w:w="1770" w:type="dxa"/>
            <w:noWrap/>
            <w:hideMark/>
          </w:tcPr>
          <w:p w14:paraId="7287193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43E022F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08A9FD21"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1.92E-07</w:t>
            </w:r>
          </w:p>
        </w:tc>
      </w:tr>
      <w:tr w:rsidR="00A263FB" w:rsidRPr="00A263FB" w14:paraId="14EAC1BC" w14:textId="77777777" w:rsidTr="7FCDB5AA">
        <w:trPr>
          <w:trHeight w:val="300"/>
        </w:trPr>
        <w:tc>
          <w:tcPr>
            <w:tcW w:w="3261" w:type="dxa"/>
            <w:noWrap/>
            <w:hideMark/>
          </w:tcPr>
          <w:p w14:paraId="1FE455C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Age</w:t>
            </w:r>
          </w:p>
        </w:tc>
        <w:tc>
          <w:tcPr>
            <w:tcW w:w="2175" w:type="dxa"/>
            <w:noWrap/>
            <w:hideMark/>
          </w:tcPr>
          <w:p w14:paraId="15BC035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Demographic</w:t>
            </w:r>
          </w:p>
        </w:tc>
        <w:tc>
          <w:tcPr>
            <w:tcW w:w="1770" w:type="dxa"/>
            <w:noWrap/>
            <w:hideMark/>
          </w:tcPr>
          <w:p w14:paraId="68DA16F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11AF2E0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0885ED3C"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2.15E-66</w:t>
            </w:r>
          </w:p>
        </w:tc>
      </w:tr>
      <w:tr w:rsidR="00A263FB" w:rsidRPr="00A263FB" w14:paraId="0A3A177A" w14:textId="77777777" w:rsidTr="7FCDB5AA">
        <w:trPr>
          <w:trHeight w:val="300"/>
        </w:trPr>
        <w:tc>
          <w:tcPr>
            <w:tcW w:w="3261" w:type="dxa"/>
            <w:noWrap/>
            <w:hideMark/>
          </w:tcPr>
          <w:p w14:paraId="0D16FFD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Neurologic Dysfunction</w:t>
            </w:r>
          </w:p>
        </w:tc>
        <w:tc>
          <w:tcPr>
            <w:tcW w:w="2175" w:type="dxa"/>
            <w:noWrap/>
            <w:hideMark/>
          </w:tcPr>
          <w:p w14:paraId="4661E44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348027D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3385B3C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2B4ED47A"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2.6E-12</w:t>
            </w:r>
          </w:p>
        </w:tc>
      </w:tr>
      <w:tr w:rsidR="00A263FB" w:rsidRPr="00A263FB" w14:paraId="31384441" w14:textId="77777777" w:rsidTr="7FCDB5AA">
        <w:trPr>
          <w:trHeight w:val="300"/>
        </w:trPr>
        <w:tc>
          <w:tcPr>
            <w:tcW w:w="3261" w:type="dxa"/>
            <w:noWrap/>
            <w:hideMark/>
          </w:tcPr>
          <w:p w14:paraId="71A35DE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Metabolic Dysfunction</w:t>
            </w:r>
          </w:p>
        </w:tc>
        <w:tc>
          <w:tcPr>
            <w:tcW w:w="2175" w:type="dxa"/>
            <w:noWrap/>
            <w:hideMark/>
          </w:tcPr>
          <w:p w14:paraId="2356B57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507D9AB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7DA5F0B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62109530"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7.9E-57</w:t>
            </w:r>
          </w:p>
        </w:tc>
      </w:tr>
      <w:tr w:rsidR="00A263FB" w:rsidRPr="00A263FB" w14:paraId="0D1C3C9C" w14:textId="77777777" w:rsidTr="7FCDB5AA">
        <w:trPr>
          <w:trHeight w:val="300"/>
        </w:trPr>
        <w:tc>
          <w:tcPr>
            <w:tcW w:w="3261" w:type="dxa"/>
            <w:noWrap/>
            <w:hideMark/>
          </w:tcPr>
          <w:p w14:paraId="569F481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Sepsis</w:t>
            </w:r>
          </w:p>
        </w:tc>
        <w:tc>
          <w:tcPr>
            <w:tcW w:w="2175" w:type="dxa"/>
            <w:noWrap/>
            <w:hideMark/>
          </w:tcPr>
          <w:p w14:paraId="379D18A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20C6D1E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066E3BB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4DF6B8CC"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1.1E-140</w:t>
            </w:r>
          </w:p>
        </w:tc>
      </w:tr>
      <w:tr w:rsidR="00A263FB" w:rsidRPr="00A263FB" w14:paraId="3E188BD7" w14:textId="77777777" w:rsidTr="7FCDB5AA">
        <w:trPr>
          <w:trHeight w:val="300"/>
        </w:trPr>
        <w:tc>
          <w:tcPr>
            <w:tcW w:w="3261" w:type="dxa"/>
            <w:noWrap/>
            <w:hideMark/>
          </w:tcPr>
          <w:p w14:paraId="0F4DDFA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Severe Respiratory Failure</w:t>
            </w:r>
          </w:p>
        </w:tc>
        <w:tc>
          <w:tcPr>
            <w:tcW w:w="2175" w:type="dxa"/>
            <w:noWrap/>
            <w:hideMark/>
          </w:tcPr>
          <w:p w14:paraId="3988C46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4EE2B37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6A0C1AE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6D71B423"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9.06E-63</w:t>
            </w:r>
          </w:p>
        </w:tc>
      </w:tr>
      <w:tr w:rsidR="00A263FB" w:rsidRPr="00A263FB" w14:paraId="5C1FF487" w14:textId="77777777" w:rsidTr="7FCDB5AA">
        <w:trPr>
          <w:trHeight w:val="300"/>
        </w:trPr>
        <w:tc>
          <w:tcPr>
            <w:tcW w:w="3261" w:type="dxa"/>
            <w:noWrap/>
            <w:hideMark/>
          </w:tcPr>
          <w:p w14:paraId="4EB98AF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Severe Coagulation Failure</w:t>
            </w:r>
          </w:p>
        </w:tc>
        <w:tc>
          <w:tcPr>
            <w:tcW w:w="2175" w:type="dxa"/>
            <w:noWrap/>
            <w:hideMark/>
          </w:tcPr>
          <w:p w14:paraId="3F146FE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0E16EDA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20A7101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4421B4C0"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5.15E-23</w:t>
            </w:r>
          </w:p>
        </w:tc>
      </w:tr>
      <w:tr w:rsidR="00A263FB" w:rsidRPr="00A263FB" w14:paraId="3C0632F2" w14:textId="77777777" w:rsidTr="7FCDB5AA">
        <w:trPr>
          <w:trHeight w:val="300"/>
        </w:trPr>
        <w:tc>
          <w:tcPr>
            <w:tcW w:w="3261" w:type="dxa"/>
            <w:noWrap/>
            <w:hideMark/>
          </w:tcPr>
          <w:p w14:paraId="50F4C38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Severe Liver Failure</w:t>
            </w:r>
          </w:p>
        </w:tc>
        <w:tc>
          <w:tcPr>
            <w:tcW w:w="2175" w:type="dxa"/>
            <w:noWrap/>
            <w:hideMark/>
          </w:tcPr>
          <w:p w14:paraId="58FDB56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18254CC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69FFE4C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18F9A39B"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1.35E-40</w:t>
            </w:r>
          </w:p>
        </w:tc>
      </w:tr>
      <w:tr w:rsidR="00A263FB" w:rsidRPr="00A263FB" w14:paraId="2D0ECD11" w14:textId="77777777" w:rsidTr="7FCDB5AA">
        <w:trPr>
          <w:trHeight w:val="300"/>
        </w:trPr>
        <w:tc>
          <w:tcPr>
            <w:tcW w:w="3261" w:type="dxa"/>
            <w:noWrap/>
            <w:hideMark/>
          </w:tcPr>
          <w:p w14:paraId="54DD4C3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Any Organ Failure</w:t>
            </w:r>
          </w:p>
        </w:tc>
        <w:tc>
          <w:tcPr>
            <w:tcW w:w="2175" w:type="dxa"/>
            <w:noWrap/>
            <w:hideMark/>
          </w:tcPr>
          <w:p w14:paraId="48C3010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7C0B31D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5484368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6F2D0467"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4.9E-136</w:t>
            </w:r>
          </w:p>
        </w:tc>
      </w:tr>
      <w:tr w:rsidR="00A263FB" w:rsidRPr="00A263FB" w14:paraId="57B3EE2C" w14:textId="77777777" w:rsidTr="7FCDB5AA">
        <w:trPr>
          <w:trHeight w:val="300"/>
        </w:trPr>
        <w:tc>
          <w:tcPr>
            <w:tcW w:w="3261" w:type="dxa"/>
            <w:noWrap/>
            <w:hideMark/>
          </w:tcPr>
          <w:p w14:paraId="2BDDE35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Severe Central Nervous System Failure</w:t>
            </w:r>
          </w:p>
        </w:tc>
        <w:tc>
          <w:tcPr>
            <w:tcW w:w="2175" w:type="dxa"/>
            <w:noWrap/>
            <w:hideMark/>
          </w:tcPr>
          <w:p w14:paraId="7A68269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089E98A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4753E28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7825A83C"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3E-16</w:t>
            </w:r>
          </w:p>
        </w:tc>
      </w:tr>
      <w:tr w:rsidR="00A263FB" w:rsidRPr="00A263FB" w14:paraId="03E7300A" w14:textId="77777777" w:rsidTr="7FCDB5AA">
        <w:trPr>
          <w:trHeight w:val="300"/>
        </w:trPr>
        <w:tc>
          <w:tcPr>
            <w:tcW w:w="3261" w:type="dxa"/>
            <w:noWrap/>
            <w:hideMark/>
          </w:tcPr>
          <w:p w14:paraId="2CC4E8E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Severe Renal Failure</w:t>
            </w:r>
          </w:p>
        </w:tc>
        <w:tc>
          <w:tcPr>
            <w:tcW w:w="2175" w:type="dxa"/>
            <w:noWrap/>
            <w:hideMark/>
          </w:tcPr>
          <w:p w14:paraId="1926998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78DC230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3037FD9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6F073E1F"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7.67E-96</w:t>
            </w:r>
          </w:p>
        </w:tc>
      </w:tr>
      <w:tr w:rsidR="00A263FB" w:rsidRPr="00A263FB" w14:paraId="1D7BC04A" w14:textId="77777777" w:rsidTr="7FCDB5AA">
        <w:trPr>
          <w:trHeight w:val="300"/>
        </w:trPr>
        <w:tc>
          <w:tcPr>
            <w:tcW w:w="3261" w:type="dxa"/>
            <w:noWrap/>
            <w:hideMark/>
          </w:tcPr>
          <w:p w14:paraId="572A9E0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Respiratory Dysfunction</w:t>
            </w:r>
          </w:p>
        </w:tc>
        <w:tc>
          <w:tcPr>
            <w:tcW w:w="2175" w:type="dxa"/>
            <w:noWrap/>
            <w:hideMark/>
          </w:tcPr>
          <w:p w14:paraId="18FCC3A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33EA294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393EFD5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408A8777"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5.3E-115</w:t>
            </w:r>
          </w:p>
        </w:tc>
      </w:tr>
      <w:tr w:rsidR="00A263FB" w:rsidRPr="00A263FB" w14:paraId="7F2B20D2" w14:textId="77777777" w:rsidTr="7FCDB5AA">
        <w:trPr>
          <w:trHeight w:val="300"/>
        </w:trPr>
        <w:tc>
          <w:tcPr>
            <w:tcW w:w="3261" w:type="dxa"/>
            <w:noWrap/>
            <w:hideMark/>
          </w:tcPr>
          <w:p w14:paraId="2F8CAB7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Cardiovascular Dysfunction</w:t>
            </w:r>
          </w:p>
        </w:tc>
        <w:tc>
          <w:tcPr>
            <w:tcW w:w="2175" w:type="dxa"/>
            <w:noWrap/>
            <w:hideMark/>
          </w:tcPr>
          <w:p w14:paraId="429B43E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5989EEC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1B9A490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08F020E8"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2.1E-169</w:t>
            </w:r>
          </w:p>
        </w:tc>
      </w:tr>
      <w:tr w:rsidR="00A263FB" w:rsidRPr="00A263FB" w14:paraId="3D8FA440" w14:textId="77777777" w:rsidTr="7FCDB5AA">
        <w:trPr>
          <w:trHeight w:val="300"/>
        </w:trPr>
        <w:tc>
          <w:tcPr>
            <w:tcW w:w="3261" w:type="dxa"/>
            <w:noWrap/>
            <w:hideMark/>
          </w:tcPr>
          <w:p w14:paraId="34970F8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Renal Dysfunction</w:t>
            </w:r>
          </w:p>
        </w:tc>
        <w:tc>
          <w:tcPr>
            <w:tcW w:w="2175" w:type="dxa"/>
            <w:noWrap/>
            <w:hideMark/>
          </w:tcPr>
          <w:p w14:paraId="223A7B0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388F0AC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629DF79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61315B7D"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9.7E-122</w:t>
            </w:r>
          </w:p>
        </w:tc>
      </w:tr>
      <w:tr w:rsidR="00A263FB" w:rsidRPr="00A263FB" w14:paraId="398E127F" w14:textId="77777777" w:rsidTr="7FCDB5AA">
        <w:trPr>
          <w:trHeight w:val="300"/>
        </w:trPr>
        <w:tc>
          <w:tcPr>
            <w:tcW w:w="3261" w:type="dxa"/>
            <w:noWrap/>
            <w:hideMark/>
          </w:tcPr>
          <w:p w14:paraId="4A9CFCE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Severe Cardiovascular Failure</w:t>
            </w:r>
          </w:p>
        </w:tc>
        <w:tc>
          <w:tcPr>
            <w:tcW w:w="2175" w:type="dxa"/>
            <w:noWrap/>
            <w:hideMark/>
          </w:tcPr>
          <w:p w14:paraId="039FC321"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230D70D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55AF26F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3B760441"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2.1E-204</w:t>
            </w:r>
          </w:p>
        </w:tc>
      </w:tr>
      <w:tr w:rsidR="00A263FB" w:rsidRPr="00A263FB" w14:paraId="48E2F518" w14:textId="77777777" w:rsidTr="7FCDB5AA">
        <w:trPr>
          <w:trHeight w:val="300"/>
        </w:trPr>
        <w:tc>
          <w:tcPr>
            <w:tcW w:w="3261" w:type="dxa"/>
            <w:noWrap/>
            <w:hideMark/>
          </w:tcPr>
          <w:p w14:paraId="1A6866A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Hematologic Dysfunction</w:t>
            </w:r>
          </w:p>
        </w:tc>
        <w:tc>
          <w:tcPr>
            <w:tcW w:w="2175" w:type="dxa"/>
            <w:noWrap/>
            <w:hideMark/>
          </w:tcPr>
          <w:p w14:paraId="323710A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Diagnosis</w:t>
            </w:r>
          </w:p>
        </w:tc>
        <w:tc>
          <w:tcPr>
            <w:tcW w:w="1770" w:type="dxa"/>
            <w:noWrap/>
            <w:hideMark/>
          </w:tcPr>
          <w:p w14:paraId="058787E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3B76691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48AA509A"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8.07E-44</w:t>
            </w:r>
          </w:p>
        </w:tc>
      </w:tr>
      <w:tr w:rsidR="00A263FB" w:rsidRPr="00A263FB" w14:paraId="78370EF4" w14:textId="77777777" w:rsidTr="7FCDB5AA">
        <w:trPr>
          <w:trHeight w:val="300"/>
        </w:trPr>
        <w:tc>
          <w:tcPr>
            <w:tcW w:w="3261" w:type="dxa"/>
            <w:noWrap/>
            <w:hideMark/>
          </w:tcPr>
          <w:p w14:paraId="45E168B1"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WBC</w:t>
            </w:r>
          </w:p>
        </w:tc>
        <w:tc>
          <w:tcPr>
            <w:tcW w:w="2175" w:type="dxa"/>
            <w:noWrap/>
            <w:hideMark/>
          </w:tcPr>
          <w:p w14:paraId="737A395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32F7E10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6A7FC7F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432832F1"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1.11E-13</w:t>
            </w:r>
          </w:p>
        </w:tc>
      </w:tr>
      <w:tr w:rsidR="00A263FB" w:rsidRPr="00A263FB" w14:paraId="7AA63537" w14:textId="77777777" w:rsidTr="7FCDB5AA">
        <w:trPr>
          <w:trHeight w:val="300"/>
        </w:trPr>
        <w:tc>
          <w:tcPr>
            <w:tcW w:w="3261" w:type="dxa"/>
            <w:noWrap/>
            <w:hideMark/>
          </w:tcPr>
          <w:p w14:paraId="7345AAD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WBC</w:t>
            </w:r>
          </w:p>
        </w:tc>
        <w:tc>
          <w:tcPr>
            <w:tcW w:w="2175" w:type="dxa"/>
            <w:noWrap/>
            <w:hideMark/>
          </w:tcPr>
          <w:p w14:paraId="52B6D74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4B6DF0B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53B9B86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16E56D7E"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2.28E-15</w:t>
            </w:r>
          </w:p>
        </w:tc>
      </w:tr>
      <w:tr w:rsidR="00A263FB" w:rsidRPr="00A263FB" w14:paraId="700C323A" w14:textId="77777777" w:rsidTr="7FCDB5AA">
        <w:trPr>
          <w:trHeight w:val="300"/>
        </w:trPr>
        <w:tc>
          <w:tcPr>
            <w:tcW w:w="3261" w:type="dxa"/>
            <w:noWrap/>
            <w:hideMark/>
          </w:tcPr>
          <w:p w14:paraId="555472E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WBC</w:t>
            </w:r>
          </w:p>
        </w:tc>
        <w:tc>
          <w:tcPr>
            <w:tcW w:w="2175" w:type="dxa"/>
            <w:noWrap/>
            <w:hideMark/>
          </w:tcPr>
          <w:p w14:paraId="23C8950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610A259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5D50782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731E64C1"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3.78E-15</w:t>
            </w:r>
          </w:p>
        </w:tc>
      </w:tr>
      <w:tr w:rsidR="00A263FB" w:rsidRPr="00A263FB" w14:paraId="73261D64" w14:textId="77777777" w:rsidTr="7FCDB5AA">
        <w:trPr>
          <w:trHeight w:val="300"/>
        </w:trPr>
        <w:tc>
          <w:tcPr>
            <w:tcW w:w="3261" w:type="dxa"/>
            <w:noWrap/>
            <w:hideMark/>
          </w:tcPr>
          <w:p w14:paraId="1EEFCD7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BUN</w:t>
            </w:r>
          </w:p>
        </w:tc>
        <w:tc>
          <w:tcPr>
            <w:tcW w:w="2175" w:type="dxa"/>
            <w:noWrap/>
            <w:hideMark/>
          </w:tcPr>
          <w:p w14:paraId="70AAF5F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69AB28D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6649F88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3ED10127"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2E-170</w:t>
            </w:r>
          </w:p>
        </w:tc>
      </w:tr>
      <w:tr w:rsidR="00A263FB" w:rsidRPr="00A263FB" w14:paraId="0A563D1A" w14:textId="77777777" w:rsidTr="7FCDB5AA">
        <w:trPr>
          <w:trHeight w:val="300"/>
        </w:trPr>
        <w:tc>
          <w:tcPr>
            <w:tcW w:w="3261" w:type="dxa"/>
            <w:noWrap/>
            <w:hideMark/>
          </w:tcPr>
          <w:p w14:paraId="1842789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Creatinine</w:t>
            </w:r>
          </w:p>
        </w:tc>
        <w:tc>
          <w:tcPr>
            <w:tcW w:w="2175" w:type="dxa"/>
            <w:noWrap/>
            <w:hideMark/>
          </w:tcPr>
          <w:p w14:paraId="49183A7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41873D9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7C51E42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6CAB7FE4"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3.99E-94</w:t>
            </w:r>
          </w:p>
        </w:tc>
      </w:tr>
      <w:tr w:rsidR="00A263FB" w:rsidRPr="00A263FB" w14:paraId="57E3C71A" w14:textId="77777777" w:rsidTr="7FCDB5AA">
        <w:trPr>
          <w:trHeight w:val="300"/>
        </w:trPr>
        <w:tc>
          <w:tcPr>
            <w:tcW w:w="3261" w:type="dxa"/>
            <w:noWrap/>
            <w:hideMark/>
          </w:tcPr>
          <w:p w14:paraId="2972B7E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Creatinine</w:t>
            </w:r>
          </w:p>
        </w:tc>
        <w:tc>
          <w:tcPr>
            <w:tcW w:w="2175" w:type="dxa"/>
            <w:noWrap/>
            <w:hideMark/>
          </w:tcPr>
          <w:p w14:paraId="31051DB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2C529DD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787D6A0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7E59D8EC"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4.7E-110</w:t>
            </w:r>
          </w:p>
        </w:tc>
      </w:tr>
      <w:tr w:rsidR="00A263FB" w:rsidRPr="00A263FB" w14:paraId="5AEFA802" w14:textId="77777777" w:rsidTr="7FCDB5AA">
        <w:trPr>
          <w:trHeight w:val="300"/>
        </w:trPr>
        <w:tc>
          <w:tcPr>
            <w:tcW w:w="3261" w:type="dxa"/>
            <w:noWrap/>
            <w:hideMark/>
          </w:tcPr>
          <w:p w14:paraId="585A038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Hemoglobin</w:t>
            </w:r>
          </w:p>
        </w:tc>
        <w:tc>
          <w:tcPr>
            <w:tcW w:w="2175" w:type="dxa"/>
            <w:noWrap/>
            <w:hideMark/>
          </w:tcPr>
          <w:p w14:paraId="1046AFD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02D44B0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254F44C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6D0E5C16"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0.00044</w:t>
            </w:r>
          </w:p>
        </w:tc>
      </w:tr>
      <w:tr w:rsidR="00A263FB" w:rsidRPr="00A263FB" w14:paraId="4BC2C6AC" w14:textId="77777777" w:rsidTr="7FCDB5AA">
        <w:trPr>
          <w:trHeight w:val="300"/>
        </w:trPr>
        <w:tc>
          <w:tcPr>
            <w:tcW w:w="3261" w:type="dxa"/>
            <w:noWrap/>
            <w:hideMark/>
          </w:tcPr>
          <w:p w14:paraId="370D43D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Glucose</w:t>
            </w:r>
          </w:p>
        </w:tc>
        <w:tc>
          <w:tcPr>
            <w:tcW w:w="2175" w:type="dxa"/>
            <w:noWrap/>
            <w:hideMark/>
          </w:tcPr>
          <w:p w14:paraId="12F09D9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33DBA2A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0BFC660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6CE296DE"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2.59E-57</w:t>
            </w:r>
          </w:p>
        </w:tc>
      </w:tr>
      <w:tr w:rsidR="00A263FB" w:rsidRPr="00A263FB" w14:paraId="488D7769" w14:textId="77777777" w:rsidTr="7FCDB5AA">
        <w:trPr>
          <w:trHeight w:val="300"/>
        </w:trPr>
        <w:tc>
          <w:tcPr>
            <w:tcW w:w="3261" w:type="dxa"/>
            <w:noWrap/>
            <w:hideMark/>
          </w:tcPr>
          <w:p w14:paraId="0A4C904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BUN</w:t>
            </w:r>
          </w:p>
        </w:tc>
        <w:tc>
          <w:tcPr>
            <w:tcW w:w="2175" w:type="dxa"/>
            <w:noWrap/>
            <w:hideMark/>
          </w:tcPr>
          <w:p w14:paraId="3647947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7317543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6106007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3E4DC50E"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1.8E-161</w:t>
            </w:r>
          </w:p>
        </w:tc>
      </w:tr>
      <w:tr w:rsidR="00A263FB" w:rsidRPr="00A263FB" w14:paraId="586D2C19" w14:textId="77777777" w:rsidTr="7FCDB5AA">
        <w:trPr>
          <w:trHeight w:val="300"/>
        </w:trPr>
        <w:tc>
          <w:tcPr>
            <w:tcW w:w="3261" w:type="dxa"/>
            <w:noWrap/>
            <w:hideMark/>
          </w:tcPr>
          <w:p w14:paraId="762AE25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Glucose</w:t>
            </w:r>
          </w:p>
        </w:tc>
        <w:tc>
          <w:tcPr>
            <w:tcW w:w="2175" w:type="dxa"/>
            <w:noWrap/>
            <w:hideMark/>
          </w:tcPr>
          <w:p w14:paraId="663B073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0190A55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2524DF91"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12A17E0B"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2.28E-38</w:t>
            </w:r>
          </w:p>
        </w:tc>
      </w:tr>
      <w:tr w:rsidR="00A263FB" w:rsidRPr="00A263FB" w14:paraId="446350C6" w14:textId="77777777" w:rsidTr="7FCDB5AA">
        <w:trPr>
          <w:trHeight w:val="300"/>
        </w:trPr>
        <w:tc>
          <w:tcPr>
            <w:tcW w:w="3261" w:type="dxa"/>
            <w:noWrap/>
            <w:hideMark/>
          </w:tcPr>
          <w:p w14:paraId="6F4190D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Creatinine</w:t>
            </w:r>
          </w:p>
        </w:tc>
        <w:tc>
          <w:tcPr>
            <w:tcW w:w="2175" w:type="dxa"/>
            <w:noWrap/>
            <w:hideMark/>
          </w:tcPr>
          <w:p w14:paraId="415E4A7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595C9B1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50B5A61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63B225DC"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6.4E-118</w:t>
            </w:r>
          </w:p>
        </w:tc>
      </w:tr>
      <w:tr w:rsidR="00A263FB" w:rsidRPr="00A263FB" w14:paraId="6980C40F" w14:textId="77777777" w:rsidTr="7FCDB5AA">
        <w:trPr>
          <w:trHeight w:val="300"/>
        </w:trPr>
        <w:tc>
          <w:tcPr>
            <w:tcW w:w="3261" w:type="dxa"/>
            <w:noWrap/>
            <w:hideMark/>
          </w:tcPr>
          <w:p w14:paraId="311E8C5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pH</w:t>
            </w:r>
          </w:p>
        </w:tc>
        <w:tc>
          <w:tcPr>
            <w:tcW w:w="2175" w:type="dxa"/>
            <w:noWrap/>
            <w:hideMark/>
          </w:tcPr>
          <w:p w14:paraId="7BFA488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4BBD775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3E9796F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5887B6E8"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2.21E-47</w:t>
            </w:r>
          </w:p>
        </w:tc>
      </w:tr>
      <w:tr w:rsidR="00A263FB" w:rsidRPr="00A263FB" w14:paraId="78F127A4" w14:textId="77777777" w:rsidTr="7FCDB5AA">
        <w:trPr>
          <w:trHeight w:val="300"/>
        </w:trPr>
        <w:tc>
          <w:tcPr>
            <w:tcW w:w="3261" w:type="dxa"/>
            <w:noWrap/>
            <w:hideMark/>
          </w:tcPr>
          <w:p w14:paraId="0BEE753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Glucose</w:t>
            </w:r>
          </w:p>
        </w:tc>
        <w:tc>
          <w:tcPr>
            <w:tcW w:w="2175" w:type="dxa"/>
            <w:noWrap/>
            <w:hideMark/>
          </w:tcPr>
          <w:p w14:paraId="5613FC9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57CF55B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48178A1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4A1A95C9"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3.59E-31</w:t>
            </w:r>
          </w:p>
        </w:tc>
      </w:tr>
      <w:tr w:rsidR="00A263FB" w:rsidRPr="00A263FB" w14:paraId="16976B27" w14:textId="77777777" w:rsidTr="7FCDB5AA">
        <w:trPr>
          <w:trHeight w:val="300"/>
        </w:trPr>
        <w:tc>
          <w:tcPr>
            <w:tcW w:w="3261" w:type="dxa"/>
            <w:noWrap/>
            <w:hideMark/>
          </w:tcPr>
          <w:p w14:paraId="568AC6C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Hemoglobin</w:t>
            </w:r>
          </w:p>
        </w:tc>
        <w:tc>
          <w:tcPr>
            <w:tcW w:w="2175" w:type="dxa"/>
            <w:noWrap/>
            <w:hideMark/>
          </w:tcPr>
          <w:p w14:paraId="24F9627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0E44423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6BACBB3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Welch's T-test</w:t>
            </w:r>
          </w:p>
        </w:tc>
        <w:tc>
          <w:tcPr>
            <w:tcW w:w="1747" w:type="dxa"/>
            <w:noWrap/>
            <w:hideMark/>
          </w:tcPr>
          <w:p w14:paraId="5C968C76"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8.44E-21</w:t>
            </w:r>
          </w:p>
        </w:tc>
      </w:tr>
      <w:tr w:rsidR="00A263FB" w:rsidRPr="00A263FB" w14:paraId="49707B34" w14:textId="77777777" w:rsidTr="7FCDB5AA">
        <w:trPr>
          <w:trHeight w:val="300"/>
        </w:trPr>
        <w:tc>
          <w:tcPr>
            <w:tcW w:w="3261" w:type="dxa"/>
            <w:noWrap/>
            <w:hideMark/>
          </w:tcPr>
          <w:p w14:paraId="49F67A4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BUN</w:t>
            </w:r>
          </w:p>
        </w:tc>
        <w:tc>
          <w:tcPr>
            <w:tcW w:w="2175" w:type="dxa"/>
            <w:noWrap/>
            <w:hideMark/>
          </w:tcPr>
          <w:p w14:paraId="0FBED29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26A18C9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1E9AB33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Welch's T-test</w:t>
            </w:r>
          </w:p>
        </w:tc>
        <w:tc>
          <w:tcPr>
            <w:tcW w:w="1747" w:type="dxa"/>
            <w:noWrap/>
            <w:hideMark/>
          </w:tcPr>
          <w:p w14:paraId="2FD99687"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4.8E-145</w:t>
            </w:r>
          </w:p>
        </w:tc>
      </w:tr>
      <w:tr w:rsidR="00A263FB" w:rsidRPr="00A263FB" w14:paraId="3A88899A" w14:textId="77777777" w:rsidTr="7FCDB5AA">
        <w:trPr>
          <w:trHeight w:val="300"/>
        </w:trPr>
        <w:tc>
          <w:tcPr>
            <w:tcW w:w="3261" w:type="dxa"/>
            <w:noWrap/>
            <w:hideMark/>
          </w:tcPr>
          <w:p w14:paraId="7B3362A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Lactate</w:t>
            </w:r>
          </w:p>
        </w:tc>
        <w:tc>
          <w:tcPr>
            <w:tcW w:w="2175" w:type="dxa"/>
            <w:noWrap/>
            <w:hideMark/>
          </w:tcPr>
          <w:p w14:paraId="7D5C04D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4E33AA0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2F0E2E8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4E1C9B8F"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6.18E-84</w:t>
            </w:r>
          </w:p>
        </w:tc>
      </w:tr>
      <w:tr w:rsidR="00A263FB" w:rsidRPr="00A263FB" w14:paraId="0E5BC6CB" w14:textId="77777777" w:rsidTr="7FCDB5AA">
        <w:trPr>
          <w:trHeight w:val="300"/>
        </w:trPr>
        <w:tc>
          <w:tcPr>
            <w:tcW w:w="3261" w:type="dxa"/>
            <w:noWrap/>
            <w:hideMark/>
          </w:tcPr>
          <w:p w14:paraId="2313ABD1"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Hemoglobin</w:t>
            </w:r>
          </w:p>
        </w:tc>
        <w:tc>
          <w:tcPr>
            <w:tcW w:w="2175" w:type="dxa"/>
            <w:noWrap/>
            <w:hideMark/>
          </w:tcPr>
          <w:p w14:paraId="44B346B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2CACD9D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7E2E9EA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Welch's T-test</w:t>
            </w:r>
          </w:p>
        </w:tc>
        <w:tc>
          <w:tcPr>
            <w:tcW w:w="1747" w:type="dxa"/>
            <w:noWrap/>
            <w:hideMark/>
          </w:tcPr>
          <w:p w14:paraId="5D89E67A"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0.410047</w:t>
            </w:r>
          </w:p>
        </w:tc>
      </w:tr>
      <w:tr w:rsidR="00A263FB" w:rsidRPr="00A263FB" w14:paraId="78FC8B19" w14:textId="77777777" w:rsidTr="7FCDB5AA">
        <w:trPr>
          <w:trHeight w:val="300"/>
        </w:trPr>
        <w:tc>
          <w:tcPr>
            <w:tcW w:w="3261" w:type="dxa"/>
            <w:noWrap/>
            <w:hideMark/>
          </w:tcPr>
          <w:p w14:paraId="71E5FF8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Lactate</w:t>
            </w:r>
          </w:p>
        </w:tc>
        <w:tc>
          <w:tcPr>
            <w:tcW w:w="2175" w:type="dxa"/>
            <w:noWrap/>
            <w:hideMark/>
          </w:tcPr>
          <w:p w14:paraId="1F880D0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416951B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0070907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79637E98"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1.7E-114</w:t>
            </w:r>
          </w:p>
        </w:tc>
      </w:tr>
      <w:tr w:rsidR="00A263FB" w:rsidRPr="00A263FB" w14:paraId="652269F7" w14:textId="77777777" w:rsidTr="7FCDB5AA">
        <w:trPr>
          <w:trHeight w:val="300"/>
        </w:trPr>
        <w:tc>
          <w:tcPr>
            <w:tcW w:w="3261" w:type="dxa"/>
            <w:noWrap/>
            <w:hideMark/>
          </w:tcPr>
          <w:p w14:paraId="0B71297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pH</w:t>
            </w:r>
          </w:p>
        </w:tc>
        <w:tc>
          <w:tcPr>
            <w:tcW w:w="2175" w:type="dxa"/>
            <w:noWrap/>
            <w:hideMark/>
          </w:tcPr>
          <w:p w14:paraId="0F502C3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11BD3B7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239ECC8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1E19F6EB"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4.31E-29</w:t>
            </w:r>
          </w:p>
        </w:tc>
      </w:tr>
      <w:tr w:rsidR="00A263FB" w:rsidRPr="00A263FB" w14:paraId="31399560" w14:textId="77777777" w:rsidTr="7FCDB5AA">
        <w:trPr>
          <w:trHeight w:val="300"/>
        </w:trPr>
        <w:tc>
          <w:tcPr>
            <w:tcW w:w="3261" w:type="dxa"/>
            <w:noWrap/>
            <w:hideMark/>
          </w:tcPr>
          <w:p w14:paraId="7448055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pH</w:t>
            </w:r>
          </w:p>
        </w:tc>
        <w:tc>
          <w:tcPr>
            <w:tcW w:w="2175" w:type="dxa"/>
            <w:noWrap/>
            <w:hideMark/>
          </w:tcPr>
          <w:p w14:paraId="0A01C7E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015FA98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4DF7CFD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36ECB070"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2.14E-47</w:t>
            </w:r>
          </w:p>
        </w:tc>
      </w:tr>
      <w:tr w:rsidR="00A263FB" w:rsidRPr="00A263FB" w14:paraId="3AB78D4D" w14:textId="77777777" w:rsidTr="7FCDB5AA">
        <w:trPr>
          <w:trHeight w:val="300"/>
        </w:trPr>
        <w:tc>
          <w:tcPr>
            <w:tcW w:w="3261" w:type="dxa"/>
            <w:noWrap/>
            <w:hideMark/>
          </w:tcPr>
          <w:p w14:paraId="092451C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Lactate</w:t>
            </w:r>
          </w:p>
        </w:tc>
        <w:tc>
          <w:tcPr>
            <w:tcW w:w="2175" w:type="dxa"/>
            <w:noWrap/>
            <w:hideMark/>
          </w:tcPr>
          <w:p w14:paraId="5162FBB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Laboratory results</w:t>
            </w:r>
          </w:p>
        </w:tc>
        <w:tc>
          <w:tcPr>
            <w:tcW w:w="1770" w:type="dxa"/>
            <w:noWrap/>
            <w:hideMark/>
          </w:tcPr>
          <w:p w14:paraId="5D5F77F1"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328937F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5533AE6E"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1.4E-153</w:t>
            </w:r>
          </w:p>
        </w:tc>
      </w:tr>
      <w:tr w:rsidR="00A263FB" w:rsidRPr="00A263FB" w14:paraId="2479223A" w14:textId="77777777" w:rsidTr="7FCDB5AA">
        <w:trPr>
          <w:trHeight w:val="300"/>
        </w:trPr>
        <w:tc>
          <w:tcPr>
            <w:tcW w:w="3261" w:type="dxa"/>
            <w:noWrap/>
            <w:hideMark/>
          </w:tcPr>
          <w:p w14:paraId="2EB4868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Liver Disease</w:t>
            </w:r>
          </w:p>
        </w:tc>
        <w:tc>
          <w:tcPr>
            <w:tcW w:w="2175" w:type="dxa"/>
            <w:noWrap/>
            <w:hideMark/>
          </w:tcPr>
          <w:p w14:paraId="5E9AEFA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78E862A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061DBF7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3E4627FE"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1.27E-55</w:t>
            </w:r>
          </w:p>
        </w:tc>
      </w:tr>
      <w:tr w:rsidR="00A263FB" w:rsidRPr="00A263FB" w14:paraId="540E031B" w14:textId="77777777" w:rsidTr="7FCDB5AA">
        <w:trPr>
          <w:trHeight w:val="300"/>
        </w:trPr>
        <w:tc>
          <w:tcPr>
            <w:tcW w:w="3261" w:type="dxa"/>
            <w:noWrap/>
            <w:hideMark/>
          </w:tcPr>
          <w:p w14:paraId="5622D49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Stroke</w:t>
            </w:r>
          </w:p>
        </w:tc>
        <w:tc>
          <w:tcPr>
            <w:tcW w:w="2175" w:type="dxa"/>
            <w:noWrap/>
            <w:hideMark/>
          </w:tcPr>
          <w:p w14:paraId="1141EC8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291B20A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10C06FF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4193897B"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5.55E-08</w:t>
            </w:r>
          </w:p>
        </w:tc>
      </w:tr>
      <w:tr w:rsidR="00A263FB" w:rsidRPr="00A263FB" w14:paraId="4688E4DD" w14:textId="77777777" w:rsidTr="7FCDB5AA">
        <w:trPr>
          <w:trHeight w:val="300"/>
        </w:trPr>
        <w:tc>
          <w:tcPr>
            <w:tcW w:w="3261" w:type="dxa"/>
            <w:noWrap/>
            <w:hideMark/>
          </w:tcPr>
          <w:p w14:paraId="389A115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Chronic Heart Failure</w:t>
            </w:r>
          </w:p>
        </w:tc>
        <w:tc>
          <w:tcPr>
            <w:tcW w:w="2175" w:type="dxa"/>
            <w:noWrap/>
            <w:hideMark/>
          </w:tcPr>
          <w:p w14:paraId="09979A4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1806A30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51A952C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67DA8E10"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1.2E-08</w:t>
            </w:r>
          </w:p>
        </w:tc>
      </w:tr>
      <w:tr w:rsidR="00A263FB" w:rsidRPr="00A263FB" w14:paraId="69FEF4E8" w14:textId="77777777" w:rsidTr="7FCDB5AA">
        <w:trPr>
          <w:trHeight w:val="300"/>
        </w:trPr>
        <w:tc>
          <w:tcPr>
            <w:tcW w:w="3261" w:type="dxa"/>
            <w:noWrap/>
            <w:hideMark/>
          </w:tcPr>
          <w:p w14:paraId="0CC0BF1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lastRenderedPageBreak/>
              <w:t>Hypothyroidism</w:t>
            </w:r>
          </w:p>
        </w:tc>
        <w:tc>
          <w:tcPr>
            <w:tcW w:w="2175" w:type="dxa"/>
            <w:noWrap/>
            <w:hideMark/>
          </w:tcPr>
          <w:p w14:paraId="596F8FC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27EC790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35EBB4F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2E89729E"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0.357808</w:t>
            </w:r>
          </w:p>
        </w:tc>
      </w:tr>
      <w:tr w:rsidR="00A263FB" w:rsidRPr="00A263FB" w14:paraId="2963EED9" w14:textId="77777777" w:rsidTr="7FCDB5AA">
        <w:trPr>
          <w:trHeight w:val="300"/>
        </w:trPr>
        <w:tc>
          <w:tcPr>
            <w:tcW w:w="3261" w:type="dxa"/>
            <w:noWrap/>
            <w:hideMark/>
          </w:tcPr>
          <w:p w14:paraId="75065C7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Peripheral Vascular Disease</w:t>
            </w:r>
          </w:p>
        </w:tc>
        <w:tc>
          <w:tcPr>
            <w:tcW w:w="2175" w:type="dxa"/>
            <w:noWrap/>
            <w:hideMark/>
          </w:tcPr>
          <w:p w14:paraId="1017436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6781F3B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7F70059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0792E4E6"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0.707851</w:t>
            </w:r>
          </w:p>
        </w:tc>
      </w:tr>
      <w:tr w:rsidR="00A263FB" w:rsidRPr="00A263FB" w14:paraId="7EBF9EDD" w14:textId="77777777" w:rsidTr="7FCDB5AA">
        <w:trPr>
          <w:trHeight w:val="300"/>
        </w:trPr>
        <w:tc>
          <w:tcPr>
            <w:tcW w:w="3261" w:type="dxa"/>
            <w:noWrap/>
            <w:hideMark/>
          </w:tcPr>
          <w:p w14:paraId="79CEC38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Metastasis</w:t>
            </w:r>
          </w:p>
        </w:tc>
        <w:tc>
          <w:tcPr>
            <w:tcW w:w="2175" w:type="dxa"/>
            <w:noWrap/>
            <w:hideMark/>
          </w:tcPr>
          <w:p w14:paraId="0C2F59C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0F93CB0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33E0E46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55A6E582"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3.67E-26</w:t>
            </w:r>
          </w:p>
        </w:tc>
      </w:tr>
      <w:tr w:rsidR="00A263FB" w:rsidRPr="00A263FB" w14:paraId="06BF48C8" w14:textId="77777777" w:rsidTr="7FCDB5AA">
        <w:trPr>
          <w:trHeight w:val="300"/>
        </w:trPr>
        <w:tc>
          <w:tcPr>
            <w:tcW w:w="3261" w:type="dxa"/>
            <w:noWrap/>
            <w:hideMark/>
          </w:tcPr>
          <w:p w14:paraId="183E810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Malignancy</w:t>
            </w:r>
          </w:p>
        </w:tc>
        <w:tc>
          <w:tcPr>
            <w:tcW w:w="2175" w:type="dxa"/>
            <w:noWrap/>
            <w:hideMark/>
          </w:tcPr>
          <w:p w14:paraId="30E9471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0059B4E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0C7E7A9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6B3260FA"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1.7E-27</w:t>
            </w:r>
          </w:p>
        </w:tc>
      </w:tr>
      <w:tr w:rsidR="00A263FB" w:rsidRPr="00A263FB" w14:paraId="6DCC1C48" w14:textId="77777777" w:rsidTr="7FCDB5AA">
        <w:trPr>
          <w:trHeight w:val="300"/>
        </w:trPr>
        <w:tc>
          <w:tcPr>
            <w:tcW w:w="3261" w:type="dxa"/>
            <w:noWrap/>
            <w:hideMark/>
          </w:tcPr>
          <w:p w14:paraId="7357CF7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Hematologic Disease</w:t>
            </w:r>
          </w:p>
        </w:tc>
        <w:tc>
          <w:tcPr>
            <w:tcW w:w="2175" w:type="dxa"/>
            <w:noWrap/>
            <w:hideMark/>
          </w:tcPr>
          <w:p w14:paraId="0ABFB60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77B7905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582983B1"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4BAE0394"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2.17E-34</w:t>
            </w:r>
          </w:p>
        </w:tc>
      </w:tr>
      <w:tr w:rsidR="00A263FB" w:rsidRPr="00A263FB" w14:paraId="474487F7" w14:textId="77777777" w:rsidTr="7FCDB5AA">
        <w:trPr>
          <w:trHeight w:val="300"/>
        </w:trPr>
        <w:tc>
          <w:tcPr>
            <w:tcW w:w="3261" w:type="dxa"/>
            <w:noWrap/>
            <w:hideMark/>
          </w:tcPr>
          <w:p w14:paraId="4A65D5F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Uncomplicated Diabetes</w:t>
            </w:r>
          </w:p>
        </w:tc>
        <w:tc>
          <w:tcPr>
            <w:tcW w:w="2175" w:type="dxa"/>
            <w:noWrap/>
            <w:hideMark/>
          </w:tcPr>
          <w:p w14:paraId="3FCF310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0A99163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2DF5FDB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5112549A"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0.579531</w:t>
            </w:r>
          </w:p>
        </w:tc>
      </w:tr>
      <w:tr w:rsidR="00A263FB" w:rsidRPr="00A263FB" w14:paraId="5760A298" w14:textId="77777777" w:rsidTr="7FCDB5AA">
        <w:trPr>
          <w:trHeight w:val="300"/>
        </w:trPr>
        <w:tc>
          <w:tcPr>
            <w:tcW w:w="3261" w:type="dxa"/>
            <w:noWrap/>
            <w:hideMark/>
          </w:tcPr>
          <w:p w14:paraId="2B20D76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Complicated Hypertension</w:t>
            </w:r>
          </w:p>
        </w:tc>
        <w:tc>
          <w:tcPr>
            <w:tcW w:w="2175" w:type="dxa"/>
            <w:noWrap/>
            <w:hideMark/>
          </w:tcPr>
          <w:p w14:paraId="25F4B85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3850388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7896180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31244465"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0.005115</w:t>
            </w:r>
          </w:p>
        </w:tc>
      </w:tr>
      <w:tr w:rsidR="00A263FB" w:rsidRPr="00A263FB" w14:paraId="6D4728CC" w14:textId="77777777" w:rsidTr="7FCDB5AA">
        <w:trPr>
          <w:trHeight w:val="300"/>
        </w:trPr>
        <w:tc>
          <w:tcPr>
            <w:tcW w:w="3261" w:type="dxa"/>
            <w:noWrap/>
            <w:hideMark/>
          </w:tcPr>
          <w:p w14:paraId="314A7B2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Uncomplicated Hypertension</w:t>
            </w:r>
          </w:p>
        </w:tc>
        <w:tc>
          <w:tcPr>
            <w:tcW w:w="2175" w:type="dxa"/>
            <w:noWrap/>
            <w:hideMark/>
          </w:tcPr>
          <w:p w14:paraId="11629FF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0FA0A88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216EAB1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2DA6A650"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1.09E-13</w:t>
            </w:r>
          </w:p>
        </w:tc>
      </w:tr>
      <w:tr w:rsidR="00A263FB" w:rsidRPr="00A263FB" w14:paraId="65FE3AB4" w14:textId="77777777" w:rsidTr="7FCDB5AA">
        <w:trPr>
          <w:trHeight w:val="300"/>
        </w:trPr>
        <w:tc>
          <w:tcPr>
            <w:tcW w:w="3261" w:type="dxa"/>
            <w:noWrap/>
            <w:hideMark/>
          </w:tcPr>
          <w:p w14:paraId="5DF4FCD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Complicated Diabetes</w:t>
            </w:r>
          </w:p>
        </w:tc>
        <w:tc>
          <w:tcPr>
            <w:tcW w:w="2175" w:type="dxa"/>
            <w:noWrap/>
            <w:hideMark/>
          </w:tcPr>
          <w:p w14:paraId="1A95939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Medical history</w:t>
            </w:r>
          </w:p>
        </w:tc>
        <w:tc>
          <w:tcPr>
            <w:tcW w:w="1770" w:type="dxa"/>
            <w:noWrap/>
            <w:hideMark/>
          </w:tcPr>
          <w:p w14:paraId="774AB6A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Categorical</w:t>
            </w:r>
          </w:p>
        </w:tc>
        <w:tc>
          <w:tcPr>
            <w:tcW w:w="1830" w:type="dxa"/>
            <w:noWrap/>
            <w:hideMark/>
          </w:tcPr>
          <w:p w14:paraId="084E1F7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Chi-Square</w:t>
            </w:r>
          </w:p>
        </w:tc>
        <w:tc>
          <w:tcPr>
            <w:tcW w:w="1747" w:type="dxa"/>
            <w:noWrap/>
            <w:hideMark/>
          </w:tcPr>
          <w:p w14:paraId="381A5A12"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0.466333</w:t>
            </w:r>
          </w:p>
        </w:tc>
      </w:tr>
      <w:tr w:rsidR="00A263FB" w:rsidRPr="00A263FB" w14:paraId="4808920A" w14:textId="77777777" w:rsidTr="7FCDB5AA">
        <w:trPr>
          <w:trHeight w:val="300"/>
        </w:trPr>
        <w:tc>
          <w:tcPr>
            <w:tcW w:w="3261" w:type="dxa"/>
            <w:noWrap/>
            <w:hideMark/>
          </w:tcPr>
          <w:p w14:paraId="651F073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OASIS</w:t>
            </w:r>
          </w:p>
        </w:tc>
        <w:tc>
          <w:tcPr>
            <w:tcW w:w="2175" w:type="dxa"/>
            <w:noWrap/>
            <w:hideMark/>
          </w:tcPr>
          <w:p w14:paraId="7265DF6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Severity</w:t>
            </w:r>
          </w:p>
        </w:tc>
        <w:tc>
          <w:tcPr>
            <w:tcW w:w="1770" w:type="dxa"/>
            <w:noWrap/>
            <w:hideMark/>
          </w:tcPr>
          <w:p w14:paraId="4937E18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Ordinal</w:t>
            </w:r>
          </w:p>
        </w:tc>
        <w:tc>
          <w:tcPr>
            <w:tcW w:w="1830" w:type="dxa"/>
            <w:noWrap/>
            <w:hideMark/>
          </w:tcPr>
          <w:p w14:paraId="7FD509E1"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2AE90243"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6.7E-308</w:t>
            </w:r>
          </w:p>
        </w:tc>
      </w:tr>
      <w:tr w:rsidR="00A263FB" w:rsidRPr="00A263FB" w14:paraId="27F72197" w14:textId="77777777" w:rsidTr="7FCDB5AA">
        <w:trPr>
          <w:trHeight w:val="300"/>
        </w:trPr>
        <w:tc>
          <w:tcPr>
            <w:tcW w:w="3261" w:type="dxa"/>
            <w:noWrap/>
            <w:hideMark/>
          </w:tcPr>
          <w:p w14:paraId="0BD7715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SOFA</w:t>
            </w:r>
          </w:p>
        </w:tc>
        <w:tc>
          <w:tcPr>
            <w:tcW w:w="2175" w:type="dxa"/>
            <w:noWrap/>
            <w:hideMark/>
          </w:tcPr>
          <w:p w14:paraId="6323B2B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Severity</w:t>
            </w:r>
          </w:p>
        </w:tc>
        <w:tc>
          <w:tcPr>
            <w:tcW w:w="1770" w:type="dxa"/>
            <w:noWrap/>
            <w:hideMark/>
          </w:tcPr>
          <w:p w14:paraId="6B8B81A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Ordinal</w:t>
            </w:r>
          </w:p>
        </w:tc>
        <w:tc>
          <w:tcPr>
            <w:tcW w:w="1830" w:type="dxa"/>
            <w:noWrap/>
            <w:hideMark/>
          </w:tcPr>
          <w:p w14:paraId="61F9AA7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420DD6D3"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3.6E-178</w:t>
            </w:r>
          </w:p>
        </w:tc>
      </w:tr>
      <w:tr w:rsidR="00A263FB" w:rsidRPr="00A263FB" w14:paraId="03164F76" w14:textId="77777777" w:rsidTr="7FCDB5AA">
        <w:trPr>
          <w:trHeight w:val="300"/>
        </w:trPr>
        <w:tc>
          <w:tcPr>
            <w:tcW w:w="3261" w:type="dxa"/>
            <w:noWrap/>
            <w:hideMark/>
          </w:tcPr>
          <w:p w14:paraId="4ED0558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SAPS II</w:t>
            </w:r>
          </w:p>
        </w:tc>
        <w:tc>
          <w:tcPr>
            <w:tcW w:w="2175" w:type="dxa"/>
            <w:noWrap/>
            <w:hideMark/>
          </w:tcPr>
          <w:p w14:paraId="296DF44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Severity</w:t>
            </w:r>
          </w:p>
        </w:tc>
        <w:tc>
          <w:tcPr>
            <w:tcW w:w="1770" w:type="dxa"/>
            <w:noWrap/>
            <w:hideMark/>
          </w:tcPr>
          <w:p w14:paraId="7A42537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Ordinal</w:t>
            </w:r>
          </w:p>
        </w:tc>
        <w:tc>
          <w:tcPr>
            <w:tcW w:w="1830" w:type="dxa"/>
            <w:noWrap/>
            <w:hideMark/>
          </w:tcPr>
          <w:p w14:paraId="5D89C59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096F04C2"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w:t>
            </w:r>
          </w:p>
        </w:tc>
      </w:tr>
      <w:tr w:rsidR="00A263FB" w:rsidRPr="00A263FB" w14:paraId="0ADC99EC" w14:textId="77777777" w:rsidTr="7FCDB5AA">
        <w:trPr>
          <w:trHeight w:val="300"/>
        </w:trPr>
        <w:tc>
          <w:tcPr>
            <w:tcW w:w="3261" w:type="dxa"/>
            <w:noWrap/>
            <w:hideMark/>
          </w:tcPr>
          <w:p w14:paraId="09F3123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Heart Rate</w:t>
            </w:r>
          </w:p>
        </w:tc>
        <w:tc>
          <w:tcPr>
            <w:tcW w:w="2175" w:type="dxa"/>
            <w:noWrap/>
            <w:hideMark/>
          </w:tcPr>
          <w:p w14:paraId="4D0DE81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298CFE8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210E5A1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Welch's T-test</w:t>
            </w:r>
          </w:p>
        </w:tc>
        <w:tc>
          <w:tcPr>
            <w:tcW w:w="1747" w:type="dxa"/>
            <w:noWrap/>
            <w:hideMark/>
          </w:tcPr>
          <w:p w14:paraId="3EA2E94A"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2.11E-22</w:t>
            </w:r>
          </w:p>
        </w:tc>
      </w:tr>
      <w:tr w:rsidR="00A263FB" w:rsidRPr="00A263FB" w14:paraId="16AAFFF7" w14:textId="77777777" w:rsidTr="7FCDB5AA">
        <w:trPr>
          <w:trHeight w:val="300"/>
        </w:trPr>
        <w:tc>
          <w:tcPr>
            <w:tcW w:w="3261" w:type="dxa"/>
            <w:noWrap/>
            <w:hideMark/>
          </w:tcPr>
          <w:p w14:paraId="4C09A4A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MAP</w:t>
            </w:r>
          </w:p>
        </w:tc>
        <w:tc>
          <w:tcPr>
            <w:tcW w:w="2175" w:type="dxa"/>
            <w:noWrap/>
            <w:hideMark/>
          </w:tcPr>
          <w:p w14:paraId="28FDDA0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2DA13B9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1D77166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Welch's T-test</w:t>
            </w:r>
          </w:p>
        </w:tc>
        <w:tc>
          <w:tcPr>
            <w:tcW w:w="1747" w:type="dxa"/>
            <w:noWrap/>
            <w:hideMark/>
          </w:tcPr>
          <w:p w14:paraId="7CA31008"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5.41E-23</w:t>
            </w:r>
          </w:p>
        </w:tc>
      </w:tr>
      <w:tr w:rsidR="00A263FB" w:rsidRPr="00A263FB" w14:paraId="5997D279" w14:textId="77777777" w:rsidTr="7FCDB5AA">
        <w:trPr>
          <w:trHeight w:val="300"/>
        </w:trPr>
        <w:tc>
          <w:tcPr>
            <w:tcW w:w="3261" w:type="dxa"/>
            <w:noWrap/>
            <w:hideMark/>
          </w:tcPr>
          <w:p w14:paraId="392A605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Systolic Pressure</w:t>
            </w:r>
          </w:p>
        </w:tc>
        <w:tc>
          <w:tcPr>
            <w:tcW w:w="2175" w:type="dxa"/>
            <w:noWrap/>
            <w:hideMark/>
          </w:tcPr>
          <w:p w14:paraId="29BF2A5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25C76C8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6E9B174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Welch's T-test</w:t>
            </w:r>
          </w:p>
        </w:tc>
        <w:tc>
          <w:tcPr>
            <w:tcW w:w="1747" w:type="dxa"/>
            <w:noWrap/>
            <w:hideMark/>
          </w:tcPr>
          <w:p w14:paraId="4ED84339"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4.94E-29</w:t>
            </w:r>
          </w:p>
        </w:tc>
      </w:tr>
      <w:tr w:rsidR="00A263FB" w:rsidRPr="00A263FB" w14:paraId="528FC82E" w14:textId="77777777" w:rsidTr="7FCDB5AA">
        <w:trPr>
          <w:trHeight w:val="300"/>
        </w:trPr>
        <w:tc>
          <w:tcPr>
            <w:tcW w:w="3261" w:type="dxa"/>
            <w:noWrap/>
            <w:hideMark/>
          </w:tcPr>
          <w:p w14:paraId="307253F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Diastolic Pressure</w:t>
            </w:r>
          </w:p>
        </w:tc>
        <w:tc>
          <w:tcPr>
            <w:tcW w:w="2175" w:type="dxa"/>
            <w:noWrap/>
            <w:hideMark/>
          </w:tcPr>
          <w:p w14:paraId="2D0BBC5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3645236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156B2EE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Welch's T-test</w:t>
            </w:r>
          </w:p>
        </w:tc>
        <w:tc>
          <w:tcPr>
            <w:tcW w:w="1747" w:type="dxa"/>
            <w:noWrap/>
            <w:hideMark/>
          </w:tcPr>
          <w:p w14:paraId="4BF35EFC"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4.53E-18</w:t>
            </w:r>
          </w:p>
        </w:tc>
      </w:tr>
      <w:tr w:rsidR="00A263FB" w:rsidRPr="00A263FB" w14:paraId="3988E714" w14:textId="77777777" w:rsidTr="7FCDB5AA">
        <w:trPr>
          <w:trHeight w:val="300"/>
        </w:trPr>
        <w:tc>
          <w:tcPr>
            <w:tcW w:w="3261" w:type="dxa"/>
            <w:noWrap/>
            <w:hideMark/>
          </w:tcPr>
          <w:p w14:paraId="70FF765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Mean Temperature</w:t>
            </w:r>
          </w:p>
        </w:tc>
        <w:tc>
          <w:tcPr>
            <w:tcW w:w="2175" w:type="dxa"/>
            <w:noWrap/>
            <w:hideMark/>
          </w:tcPr>
          <w:p w14:paraId="136C859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454E719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6D685F02"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5811AF8F"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1.31E-15</w:t>
            </w:r>
          </w:p>
        </w:tc>
      </w:tr>
      <w:tr w:rsidR="00A263FB" w:rsidRPr="00A263FB" w14:paraId="78319F4D" w14:textId="77777777" w:rsidTr="7FCDB5AA">
        <w:trPr>
          <w:trHeight w:val="300"/>
        </w:trPr>
        <w:tc>
          <w:tcPr>
            <w:tcW w:w="3261" w:type="dxa"/>
            <w:noWrap/>
            <w:hideMark/>
          </w:tcPr>
          <w:p w14:paraId="5415B3D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Temperature</w:t>
            </w:r>
          </w:p>
        </w:tc>
        <w:tc>
          <w:tcPr>
            <w:tcW w:w="2175" w:type="dxa"/>
            <w:noWrap/>
            <w:hideMark/>
          </w:tcPr>
          <w:p w14:paraId="5FA14D8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4A28B2CD"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16602C21"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0289B6AC"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4.34E-17</w:t>
            </w:r>
          </w:p>
        </w:tc>
      </w:tr>
      <w:tr w:rsidR="00A263FB" w:rsidRPr="00A263FB" w14:paraId="39269D31" w14:textId="77777777" w:rsidTr="7FCDB5AA">
        <w:trPr>
          <w:trHeight w:val="300"/>
        </w:trPr>
        <w:tc>
          <w:tcPr>
            <w:tcW w:w="3261" w:type="dxa"/>
            <w:noWrap/>
            <w:hideMark/>
          </w:tcPr>
          <w:p w14:paraId="22B93D5F"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MAP</w:t>
            </w:r>
          </w:p>
        </w:tc>
        <w:tc>
          <w:tcPr>
            <w:tcW w:w="2175" w:type="dxa"/>
            <w:noWrap/>
            <w:hideMark/>
          </w:tcPr>
          <w:p w14:paraId="37741B3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7C45AFB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18725D3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766FC6B2"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5.9E-94</w:t>
            </w:r>
          </w:p>
        </w:tc>
      </w:tr>
      <w:tr w:rsidR="00A263FB" w:rsidRPr="00A263FB" w14:paraId="518C369A" w14:textId="77777777" w:rsidTr="7FCDB5AA">
        <w:trPr>
          <w:trHeight w:val="300"/>
        </w:trPr>
        <w:tc>
          <w:tcPr>
            <w:tcW w:w="3261" w:type="dxa"/>
            <w:noWrap/>
            <w:hideMark/>
          </w:tcPr>
          <w:p w14:paraId="1969245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Heart Rate</w:t>
            </w:r>
          </w:p>
        </w:tc>
        <w:tc>
          <w:tcPr>
            <w:tcW w:w="2175" w:type="dxa"/>
            <w:noWrap/>
            <w:hideMark/>
          </w:tcPr>
          <w:p w14:paraId="71A2DDC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1023683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39622474"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051D5681"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0.640582</w:t>
            </w:r>
          </w:p>
        </w:tc>
      </w:tr>
      <w:tr w:rsidR="00A263FB" w:rsidRPr="00A263FB" w14:paraId="03D9F64F" w14:textId="77777777" w:rsidTr="7FCDB5AA">
        <w:trPr>
          <w:trHeight w:val="300"/>
        </w:trPr>
        <w:tc>
          <w:tcPr>
            <w:tcW w:w="3261" w:type="dxa"/>
            <w:noWrap/>
            <w:hideMark/>
          </w:tcPr>
          <w:p w14:paraId="0B17A47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MAP</w:t>
            </w:r>
          </w:p>
        </w:tc>
        <w:tc>
          <w:tcPr>
            <w:tcW w:w="2175" w:type="dxa"/>
            <w:noWrap/>
            <w:hideMark/>
          </w:tcPr>
          <w:p w14:paraId="250C252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5DF9C8B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5296113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62201531"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0.740155</w:t>
            </w:r>
          </w:p>
        </w:tc>
      </w:tr>
      <w:tr w:rsidR="00A263FB" w:rsidRPr="00A263FB" w14:paraId="010723C9" w14:textId="77777777" w:rsidTr="7FCDB5AA">
        <w:trPr>
          <w:trHeight w:val="300"/>
        </w:trPr>
        <w:tc>
          <w:tcPr>
            <w:tcW w:w="3261" w:type="dxa"/>
            <w:noWrap/>
            <w:hideMark/>
          </w:tcPr>
          <w:p w14:paraId="5BCAF1B1"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Systolic Pressure</w:t>
            </w:r>
          </w:p>
        </w:tc>
        <w:tc>
          <w:tcPr>
            <w:tcW w:w="2175" w:type="dxa"/>
            <w:noWrap/>
            <w:hideMark/>
          </w:tcPr>
          <w:p w14:paraId="13A6E79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050F995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4279B63B"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5250CE4C"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0.099642</w:t>
            </w:r>
          </w:p>
        </w:tc>
      </w:tr>
      <w:tr w:rsidR="00A263FB" w:rsidRPr="00A263FB" w14:paraId="4DFE174F" w14:textId="77777777" w:rsidTr="7FCDB5AA">
        <w:trPr>
          <w:trHeight w:val="300"/>
        </w:trPr>
        <w:tc>
          <w:tcPr>
            <w:tcW w:w="3261" w:type="dxa"/>
            <w:noWrap/>
            <w:hideMark/>
          </w:tcPr>
          <w:p w14:paraId="09F4984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Systolic Pressure</w:t>
            </w:r>
          </w:p>
        </w:tc>
        <w:tc>
          <w:tcPr>
            <w:tcW w:w="2175" w:type="dxa"/>
            <w:noWrap/>
            <w:hideMark/>
          </w:tcPr>
          <w:p w14:paraId="0781E556"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1D47CC8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667F172C"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34A8E24B"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1.35E-91</w:t>
            </w:r>
          </w:p>
        </w:tc>
      </w:tr>
      <w:tr w:rsidR="00A263FB" w:rsidRPr="00A263FB" w14:paraId="761389B9" w14:textId="77777777" w:rsidTr="7FCDB5AA">
        <w:trPr>
          <w:trHeight w:val="300"/>
        </w:trPr>
        <w:tc>
          <w:tcPr>
            <w:tcW w:w="3261" w:type="dxa"/>
            <w:noWrap/>
            <w:hideMark/>
          </w:tcPr>
          <w:p w14:paraId="27D1172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Min Diastolic Pressure</w:t>
            </w:r>
          </w:p>
        </w:tc>
        <w:tc>
          <w:tcPr>
            <w:tcW w:w="2175" w:type="dxa"/>
            <w:noWrap/>
            <w:hideMark/>
          </w:tcPr>
          <w:p w14:paraId="1B720AC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01139B4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6838D4B9"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6745A68E"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3.89E-87</w:t>
            </w:r>
          </w:p>
        </w:tc>
      </w:tr>
      <w:tr w:rsidR="00A263FB" w:rsidRPr="00A263FB" w14:paraId="05F6C77A" w14:textId="77777777" w:rsidTr="7FCDB5AA">
        <w:trPr>
          <w:trHeight w:val="300"/>
        </w:trPr>
        <w:tc>
          <w:tcPr>
            <w:tcW w:w="3261" w:type="dxa"/>
            <w:noWrap/>
            <w:hideMark/>
          </w:tcPr>
          <w:p w14:paraId="66976CE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Diastolic Pressure</w:t>
            </w:r>
          </w:p>
        </w:tc>
        <w:tc>
          <w:tcPr>
            <w:tcW w:w="2175" w:type="dxa"/>
            <w:noWrap/>
            <w:hideMark/>
          </w:tcPr>
          <w:p w14:paraId="5A38B227"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4C1767C5"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38F4D61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23C63548"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0.073009</w:t>
            </w:r>
          </w:p>
        </w:tc>
      </w:tr>
      <w:tr w:rsidR="00A263FB" w:rsidRPr="00A263FB" w14:paraId="198CB82A" w14:textId="77777777" w:rsidTr="7FCDB5AA">
        <w:trPr>
          <w:trHeight w:val="300"/>
        </w:trPr>
        <w:tc>
          <w:tcPr>
            <w:tcW w:w="3261" w:type="dxa"/>
            <w:noWrap/>
            <w:hideMark/>
          </w:tcPr>
          <w:p w14:paraId="674F4F4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Temperature</w:t>
            </w:r>
          </w:p>
        </w:tc>
        <w:tc>
          <w:tcPr>
            <w:tcW w:w="2175" w:type="dxa"/>
            <w:noWrap/>
            <w:hideMark/>
          </w:tcPr>
          <w:p w14:paraId="68A0A32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75A07CB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28DC6480"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Mann-Whitney U</w:t>
            </w:r>
          </w:p>
        </w:tc>
        <w:tc>
          <w:tcPr>
            <w:tcW w:w="1747" w:type="dxa"/>
            <w:noWrap/>
            <w:hideMark/>
          </w:tcPr>
          <w:p w14:paraId="2A084005"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1.14E-05</w:t>
            </w:r>
          </w:p>
        </w:tc>
      </w:tr>
      <w:tr w:rsidR="00A263FB" w:rsidRPr="00A263FB" w14:paraId="283110D3" w14:textId="77777777" w:rsidTr="7FCDB5AA">
        <w:trPr>
          <w:trHeight w:val="300"/>
        </w:trPr>
        <w:tc>
          <w:tcPr>
            <w:tcW w:w="3261" w:type="dxa"/>
            <w:noWrap/>
            <w:hideMark/>
          </w:tcPr>
          <w:p w14:paraId="4681ED83"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Max Heart Rate</w:t>
            </w:r>
          </w:p>
        </w:tc>
        <w:tc>
          <w:tcPr>
            <w:tcW w:w="2175" w:type="dxa"/>
            <w:noWrap/>
            <w:hideMark/>
          </w:tcPr>
          <w:p w14:paraId="018194A8"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Vital signs</w:t>
            </w:r>
          </w:p>
        </w:tc>
        <w:tc>
          <w:tcPr>
            <w:tcW w:w="1770" w:type="dxa"/>
            <w:noWrap/>
            <w:hideMark/>
          </w:tcPr>
          <w:p w14:paraId="6330B13E"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Continuous</w:t>
            </w:r>
          </w:p>
        </w:tc>
        <w:tc>
          <w:tcPr>
            <w:tcW w:w="1830" w:type="dxa"/>
            <w:noWrap/>
            <w:hideMark/>
          </w:tcPr>
          <w:p w14:paraId="5E0C8AEA" w14:textId="77777777" w:rsidR="00A263FB" w:rsidRPr="00A263FB" w:rsidRDefault="00A263FB" w:rsidP="00A263FB">
            <w:pPr>
              <w:rPr>
                <w:rFonts w:ascii="Calibri" w:hAnsi="Calibri" w:cs="Calibri"/>
                <w:color w:val="000000"/>
                <w:sz w:val="22"/>
                <w:szCs w:val="22"/>
              </w:rPr>
            </w:pPr>
            <w:r w:rsidRPr="00A263FB">
              <w:rPr>
                <w:rFonts w:ascii="Calibri" w:hAnsi="Calibri" w:cs="Calibri"/>
                <w:color w:val="000000"/>
                <w:sz w:val="22"/>
                <w:szCs w:val="22"/>
              </w:rPr>
              <w:t>Welch's T-test</w:t>
            </w:r>
          </w:p>
        </w:tc>
        <w:tc>
          <w:tcPr>
            <w:tcW w:w="1747" w:type="dxa"/>
            <w:noWrap/>
            <w:hideMark/>
          </w:tcPr>
          <w:p w14:paraId="223A0DD3" w14:textId="77777777" w:rsidR="00A263FB" w:rsidRPr="00A263FB" w:rsidRDefault="00A263FB" w:rsidP="00A263FB">
            <w:pPr>
              <w:jc w:val="right"/>
              <w:rPr>
                <w:rFonts w:ascii="Calibri" w:hAnsi="Calibri" w:cs="Calibri"/>
                <w:color w:val="000000"/>
                <w:sz w:val="22"/>
                <w:szCs w:val="22"/>
              </w:rPr>
            </w:pPr>
            <w:r w:rsidRPr="00A263FB">
              <w:rPr>
                <w:rFonts w:ascii="Calibri" w:hAnsi="Calibri" w:cs="Calibri"/>
                <w:color w:val="000000"/>
                <w:sz w:val="22"/>
                <w:szCs w:val="22"/>
              </w:rPr>
              <w:t>1.51E-45</w:t>
            </w:r>
          </w:p>
        </w:tc>
      </w:tr>
    </w:tbl>
    <w:p w14:paraId="1A2F07CB" w14:textId="3D590854" w:rsidR="0013044E" w:rsidRDefault="0013044E" w:rsidP="0013044E"/>
    <w:p w14:paraId="1BA14267" w14:textId="77777777" w:rsidR="0013044E" w:rsidRDefault="0013044E">
      <w:r>
        <w:br w:type="page"/>
      </w:r>
    </w:p>
    <w:p w14:paraId="32C57884" w14:textId="77777777" w:rsidR="00A3248A" w:rsidRDefault="00A3248A" w:rsidP="00A3248A">
      <w:pPr>
        <w:pStyle w:val="Heading1"/>
        <w:rPr>
          <w:lang w:val="en-CA"/>
        </w:rPr>
      </w:pPr>
      <w:bookmarkStart w:id="80" w:name="_Toc161524830"/>
      <w:bookmarkStart w:id="81" w:name="_Toc161601874"/>
      <w:r>
        <w:rPr>
          <w:lang w:val="en-CA"/>
        </w:rPr>
        <w:lastRenderedPageBreak/>
        <w:t>Literature Review</w:t>
      </w:r>
      <w:bookmarkEnd w:id="80"/>
      <w:bookmarkEnd w:id="81"/>
    </w:p>
    <w:p w14:paraId="5CAD4062" w14:textId="77777777" w:rsidR="00A3248A" w:rsidRDefault="00A3248A" w:rsidP="00A3248A">
      <w:pPr>
        <w:pStyle w:val="Heading3"/>
        <w:rPr>
          <w:lang w:val="en-CA"/>
        </w:rPr>
      </w:pPr>
      <w:bookmarkStart w:id="82" w:name="_Toc161524831"/>
      <w:bookmarkStart w:id="83" w:name="_Toc161601875"/>
      <w:r w:rsidRPr="006B55F1">
        <w:rPr>
          <w:lang w:val="en-CA"/>
        </w:rPr>
        <w:t>Feature Explanations in Recurrent Neural Networks for Predicting Risk of Mortality in Intensive Care Patients</w:t>
      </w:r>
      <w:bookmarkEnd w:id="82"/>
      <w:bookmarkEnd w:id="83"/>
    </w:p>
    <w:p w14:paraId="7D8BE709" w14:textId="77777777" w:rsidR="00A3248A" w:rsidRPr="00717B0F" w:rsidRDefault="00A3248A" w:rsidP="00A3248A">
      <w:r w:rsidRPr="00717B0F">
        <w:rPr>
          <w:b/>
          <w:bCs/>
        </w:rPr>
        <w:t>Summary</w:t>
      </w:r>
      <w:r>
        <w:t xml:space="preserve">: </w:t>
      </w:r>
    </w:p>
    <w:p w14:paraId="7B2B32A3" w14:textId="77777777" w:rsidR="00A3248A" w:rsidRDefault="00A3248A" w:rsidP="00A3248A">
      <w:pPr>
        <w:jc w:val="both"/>
      </w:pPr>
      <w:r w:rsidRPr="007F23AC">
        <w:t xml:space="preserve">A recent study has proposed a framework that uses a Recurrent Neural Network (RNN) architecture to predict the risk of mortality in patients receiving intensive care. This is achieved by processing a time series of vital signs and laboratory results, which helps to produce a predicted mortality risk score. Additionally, the model identifies the contribution of each input feature to the prediction. The framework has been evaluated using three critical care databases - MIMIC-III, MIMIC-IV, and </w:t>
      </w:r>
      <w:proofErr w:type="spellStart"/>
      <w:r w:rsidRPr="007F23AC">
        <w:t>eICU</w:t>
      </w:r>
      <w:proofErr w:type="spellEnd"/>
      <w:r w:rsidRPr="007F23AC">
        <w:t xml:space="preserve"> - which yielded consistent results, establishing the robustness of the approach. The model also explains its predictions, which can aid clinical staff in understanding mortality-related factors.</w:t>
      </w:r>
    </w:p>
    <w:p w14:paraId="4342867C" w14:textId="77777777" w:rsidR="00A3248A" w:rsidRDefault="00A3248A" w:rsidP="00A3248A">
      <w:pPr>
        <w:jc w:val="both"/>
        <w:rPr>
          <w:b/>
          <w:bCs/>
        </w:rPr>
      </w:pPr>
      <w:r w:rsidRPr="001F7F3D">
        <w:rPr>
          <w:b/>
          <w:bCs/>
        </w:rPr>
        <w:t xml:space="preserve">How does this article help the report? </w:t>
      </w:r>
    </w:p>
    <w:p w14:paraId="6A2E12D8" w14:textId="77777777" w:rsidR="00A3248A" w:rsidRDefault="00A3248A" w:rsidP="00A3248A">
      <w:pPr>
        <w:jc w:val="both"/>
      </w:pPr>
      <w:r w:rsidRPr="00EE587B">
        <w:t xml:space="preserve">The article discusses </w:t>
      </w:r>
      <w:r>
        <w:t>using</w:t>
      </w:r>
      <w:r w:rsidRPr="00EE587B">
        <w:t xml:space="preserve"> datasets, particularly Mimic iii, to predict </w:t>
      </w:r>
      <w:r>
        <w:t>mortality risk</w:t>
      </w:r>
      <w:r w:rsidRPr="00EE587B">
        <w:t xml:space="preserve">. It also highlights the importance of </w:t>
      </w:r>
      <w:r>
        <w:t xml:space="preserve">the </w:t>
      </w:r>
      <w:r w:rsidRPr="00EE587B">
        <w:t xml:space="preserve">vital signs and laboratory variables. In Table 2, the authors </w:t>
      </w:r>
      <w:r>
        <w:t>indicate</w:t>
      </w:r>
      <w:r w:rsidRPr="00EE587B">
        <w:t xml:space="preserve"> the valid range for</w:t>
      </w:r>
      <w:r>
        <w:t xml:space="preserve"> </w:t>
      </w:r>
      <w:r w:rsidRPr="00EE587B">
        <w:t xml:space="preserve">each variable in both categories. This information can be used to identify values that fall outside the valid range in our Mimic iii datasets. </w:t>
      </w:r>
      <w:r>
        <w:t>With this information</w:t>
      </w:r>
      <w:r w:rsidRPr="00EE587B">
        <w:t xml:space="preserve">, we can </w:t>
      </w:r>
      <w:r>
        <w:t xml:space="preserve">remove values outside the valid range. Those values may be caused by various reasons, such as machine malfunction, and they are not considered outliers. </w:t>
      </w:r>
    </w:p>
    <w:p w14:paraId="3B487D94" w14:textId="77777777" w:rsidR="00A3248A" w:rsidRDefault="00A3248A" w:rsidP="00A3248A">
      <w:r w:rsidRPr="00316D58">
        <w:rPr>
          <w:noProof/>
        </w:rPr>
        <w:drawing>
          <wp:anchor distT="0" distB="0" distL="114300" distR="114300" simplePos="0" relativeHeight="251654166" behindDoc="0" locked="0" layoutInCell="1" allowOverlap="1" wp14:anchorId="4DA36F05" wp14:editId="0EE67793">
            <wp:simplePos x="0" y="0"/>
            <wp:positionH relativeFrom="margin">
              <wp:align>right</wp:align>
            </wp:positionH>
            <wp:positionV relativeFrom="paragraph">
              <wp:posOffset>26035</wp:posOffset>
            </wp:positionV>
            <wp:extent cx="5274310" cy="2914650"/>
            <wp:effectExtent l="0" t="0" r="0" b="0"/>
            <wp:wrapTopAndBottom/>
            <wp:docPr id="1373860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60159" name="Picture 1" descr="A screenshot of a computer&#10;&#10;Description automatically generated"/>
                    <pic:cNvPicPr/>
                  </pic:nvPicPr>
                  <pic:blipFill rotWithShape="1">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rcRect b="1650"/>
                    <a:stretch/>
                  </pic:blipFill>
                  <pic:spPr bwMode="auto">
                    <a:xfrm>
                      <a:off x="0" y="0"/>
                      <a:ext cx="5274310" cy="2914650"/>
                    </a:xfrm>
                    <a:prstGeom prst="rect">
                      <a:avLst/>
                    </a:prstGeom>
                    <a:ln>
                      <a:noFill/>
                    </a:ln>
                    <a:extLst>
                      <a:ext uri="{53640926-AAD7-44D8-BBD7-CCE9431645EC}">
                        <a14:shadowObscured xmlns:a14="http://schemas.microsoft.com/office/drawing/2010/main"/>
                      </a:ext>
                    </a:extLst>
                  </pic:spPr>
                </pic:pic>
              </a:graphicData>
            </a:graphic>
          </wp:anchor>
        </w:drawing>
      </w:r>
    </w:p>
    <w:p w14:paraId="670678B2" w14:textId="77777777" w:rsidR="00A3248A" w:rsidRDefault="00A3248A" w:rsidP="00A3248A">
      <w:pPr>
        <w:pStyle w:val="Heading3"/>
        <w:rPr>
          <w:lang w:val="en-CA"/>
        </w:rPr>
      </w:pPr>
      <w:bookmarkStart w:id="84" w:name="_Toc161524832"/>
      <w:bookmarkStart w:id="85" w:name="_Toc161601876"/>
      <w:r w:rsidRPr="006B55F1">
        <w:rPr>
          <w:lang w:val="en-CA"/>
        </w:rPr>
        <w:t>Prognosis of Mechanically Ventilated Patients</w:t>
      </w:r>
      <w:bookmarkEnd w:id="84"/>
      <w:bookmarkEnd w:id="85"/>
    </w:p>
    <w:p w14:paraId="7E512E02" w14:textId="77777777" w:rsidR="00A3248A" w:rsidRPr="009506A1" w:rsidRDefault="00A3248A" w:rsidP="00A3248A">
      <w:pPr>
        <w:rPr>
          <w:b/>
          <w:bCs/>
        </w:rPr>
      </w:pPr>
      <w:r w:rsidRPr="009506A1">
        <w:rPr>
          <w:b/>
          <w:bCs/>
        </w:rPr>
        <w:t>Summary:</w:t>
      </w:r>
    </w:p>
    <w:p w14:paraId="0B5F11C5" w14:textId="77777777" w:rsidR="00A3248A" w:rsidRDefault="00A3248A" w:rsidP="00A3248A">
      <w:pPr>
        <w:jc w:val="both"/>
      </w:pPr>
      <w:r w:rsidRPr="006438DA">
        <w:t>The prognosis of patients who need mechanical ventilation is affected by various factors</w:t>
      </w:r>
      <w:r>
        <w:t>,</w:t>
      </w:r>
      <w:r w:rsidRPr="006438DA">
        <w:t xml:space="preserve"> including age, serum albumin levels, APACHE II scores, and the timing of mechanical ventilation after CPR. The study shows that the one-year mortality rate is high, especially among patients aged over 70. Additionally, the APACHE II scoring system is an effective tool to predict the outcomes of mechanically ventilated patients, </w:t>
      </w:r>
      <w:r w:rsidRPr="006438DA">
        <w:lastRenderedPageBreak/>
        <w:t>both on an individual hospital level and as a whole group among veterans receiving intensive care.</w:t>
      </w:r>
    </w:p>
    <w:p w14:paraId="59395C9A" w14:textId="77777777" w:rsidR="00A3248A" w:rsidRPr="009506A1" w:rsidRDefault="00A3248A" w:rsidP="00A3248A">
      <w:pPr>
        <w:jc w:val="both"/>
        <w:rPr>
          <w:b/>
          <w:bCs/>
        </w:rPr>
      </w:pPr>
      <w:r w:rsidRPr="009506A1">
        <w:rPr>
          <w:b/>
          <w:bCs/>
        </w:rPr>
        <w:t xml:space="preserve">How does this article help the report? </w:t>
      </w:r>
    </w:p>
    <w:p w14:paraId="08A255F7" w14:textId="77777777" w:rsidR="00A3248A" w:rsidRPr="00C24168" w:rsidRDefault="00A3248A" w:rsidP="00A3248A">
      <w:pPr>
        <w:rPr>
          <w:rFonts w:eastAsiaTheme="minorEastAsia"/>
        </w:rPr>
      </w:pPr>
      <w:r w:rsidRPr="00C24168">
        <w:rPr>
          <w:rFonts w:eastAsiaTheme="minorEastAsia"/>
        </w:rPr>
        <w:t xml:space="preserve">In our report, we decided to remove the "ventilation duration" column as not all patients require mechanical ventilation upon admission to the ICU. Recent research has suggested that ventilation has little to no impact on patient survival, making it safe to eliminate this column. </w:t>
      </w:r>
    </w:p>
    <w:p w14:paraId="56C8AC49" w14:textId="77777777" w:rsidR="00A3248A" w:rsidRPr="00C24168" w:rsidRDefault="00A3248A" w:rsidP="00A3248A">
      <w:pPr>
        <w:rPr>
          <w:rFonts w:eastAsiaTheme="minorEastAsia"/>
        </w:rPr>
      </w:pPr>
    </w:p>
    <w:p w14:paraId="6B865844" w14:textId="77777777" w:rsidR="00A3248A" w:rsidRDefault="00A3248A" w:rsidP="00A3248A">
      <w:pPr>
        <w:rPr>
          <w:rFonts w:eastAsiaTheme="minorEastAsia"/>
        </w:rPr>
      </w:pPr>
      <w:r w:rsidRPr="00C24168">
        <w:rPr>
          <w:rFonts w:eastAsiaTheme="minorEastAsia"/>
        </w:rPr>
        <w:t>Additionally, the article confirms our previous findings regarding the correlation between hospital mortality and patients' ages. Our density plot of age by hospital mortality revealed a significant drop in density after the age of 70, indicating that younger patients have a higher likelihood of survival.</w:t>
      </w:r>
    </w:p>
    <w:p w14:paraId="254DCA0A" w14:textId="77777777" w:rsidR="00A3248A" w:rsidRDefault="00A3248A" w:rsidP="00A3248A">
      <w:pPr>
        <w:pStyle w:val="Heading3"/>
        <w:rPr>
          <w:lang w:val="en-CA"/>
        </w:rPr>
      </w:pPr>
    </w:p>
    <w:p w14:paraId="1BF50A30" w14:textId="28C4E9E5" w:rsidR="00A3248A" w:rsidRPr="00A71B80" w:rsidRDefault="00A3248A" w:rsidP="00A3248A">
      <w:pPr>
        <w:pStyle w:val="Heading3"/>
        <w:rPr>
          <w:lang w:val="en-CA"/>
        </w:rPr>
      </w:pPr>
      <w:bookmarkStart w:id="86" w:name="_Toc161524833"/>
      <w:bookmarkStart w:id="87" w:name="_Toc161601877"/>
      <w:r w:rsidRPr="00A71B80">
        <w:rPr>
          <w:lang w:val="en-CA"/>
        </w:rPr>
        <w:t>Machine Learning Prediction Models for Mechanically Ventilated Patients: Analyses of the MIMIC-III Database</w:t>
      </w:r>
      <w:bookmarkEnd w:id="86"/>
      <w:bookmarkEnd w:id="87"/>
    </w:p>
    <w:p w14:paraId="2294930E" w14:textId="77777777" w:rsidR="00A3248A" w:rsidRDefault="00A3248A" w:rsidP="00A3248A">
      <w:pPr>
        <w:jc w:val="both"/>
      </w:pPr>
      <w:r w:rsidRPr="003646FE">
        <w:t xml:space="preserve">The research utilized the MIMIC-III database to </w:t>
      </w:r>
      <w:r>
        <w:t>predict hospital mortality in ICU patients undergoing mechanical ventilation. Seven</w:t>
      </w:r>
      <w:r w:rsidRPr="003646FE">
        <w:t xml:space="preserve"> </w:t>
      </w:r>
      <w:r>
        <w:t xml:space="preserve">machine learning models were employed, with the </w:t>
      </w:r>
      <w:proofErr w:type="spellStart"/>
      <w:r>
        <w:t>XGBoost</w:t>
      </w:r>
      <w:proofErr w:type="spellEnd"/>
      <w:r>
        <w:t xml:space="preserve"> model proving </w:t>
      </w:r>
      <w:r w:rsidRPr="003646FE">
        <w:t>the most effective. The five leading predictors of hospital mortality were age, respiratory dysfunction, SAPS II score, maximum hemoglobin, and minimum lactate. The study reveals that these factors are likely closely correlated with hospital mortality in mechanically ventilated ICU patients. However, external validation is essential to confirm these findings.</w:t>
      </w:r>
    </w:p>
    <w:p w14:paraId="38DA3BBB" w14:textId="77777777" w:rsidR="00A3248A" w:rsidRPr="009506A1" w:rsidRDefault="00A3248A" w:rsidP="00A3248A">
      <w:pPr>
        <w:jc w:val="both"/>
        <w:rPr>
          <w:b/>
          <w:bCs/>
        </w:rPr>
      </w:pPr>
      <w:r w:rsidRPr="009506A1">
        <w:rPr>
          <w:b/>
          <w:bCs/>
        </w:rPr>
        <w:t xml:space="preserve">How does this article help the report? </w:t>
      </w:r>
    </w:p>
    <w:p w14:paraId="27323EE4" w14:textId="77777777" w:rsidR="00A3248A" w:rsidRPr="00E44AE0" w:rsidRDefault="00A3248A" w:rsidP="00A3248A">
      <w:pPr>
        <w:jc w:val="both"/>
      </w:pPr>
      <w:r w:rsidRPr="001A08C7">
        <w:t xml:space="preserve">This text contains important information for the second part of the assignment. According to the article, the </w:t>
      </w:r>
      <w:proofErr w:type="spellStart"/>
      <w:r w:rsidRPr="001A08C7">
        <w:t>XGBoost</w:t>
      </w:r>
      <w:proofErr w:type="spellEnd"/>
      <w:r w:rsidRPr="001A08C7">
        <w:t xml:space="preserve"> machine learning model achieved the highest AUCs (areas under the curve of the receiver operating characteristic). </w:t>
      </w:r>
      <w:r>
        <w:t xml:space="preserve">This is the model that we are going to use in our second part of assignment. </w:t>
      </w:r>
      <w:r w:rsidRPr="001A08C7">
        <w:t>Additionally, the article highlights that age is the most significant factor, followed by respiratory dysfunction, SAPS II score, maximum hemoglobin, and minimum lactate. We will use our dataset to confirm if we obtain similar results.</w:t>
      </w:r>
    </w:p>
    <w:p w14:paraId="30FE9C78" w14:textId="77777777" w:rsidR="00A3248A" w:rsidRDefault="00A3248A">
      <w:pPr>
        <w:spacing w:after="160" w:line="278" w:lineRule="auto"/>
        <w:rPr>
          <w:rFonts w:asciiTheme="majorHAnsi" w:eastAsiaTheme="majorEastAsia" w:hAnsiTheme="majorHAnsi" w:cstheme="majorBidi"/>
          <w:color w:val="0F4761" w:themeColor="accent1" w:themeShade="BF"/>
          <w:kern w:val="2"/>
          <w:sz w:val="40"/>
          <w:szCs w:val="40"/>
          <w:lang w:val="en-SG" w:eastAsia="zh-CN"/>
          <w14:ligatures w14:val="standardContextual"/>
        </w:rPr>
      </w:pPr>
      <w:r>
        <w:br w:type="page"/>
      </w:r>
    </w:p>
    <w:p w14:paraId="53CC62BD" w14:textId="1841D7C0" w:rsidR="004A1B5F" w:rsidRPr="00B91607" w:rsidRDefault="004A1B5F" w:rsidP="004A1B5F">
      <w:pPr>
        <w:pStyle w:val="Heading1"/>
        <w:rPr>
          <w:lang w:val="fr-CA"/>
        </w:rPr>
      </w:pPr>
      <w:bookmarkStart w:id="88" w:name="_Toc161524834"/>
      <w:bookmarkStart w:id="89" w:name="_Toc161601878"/>
      <w:proofErr w:type="spellStart"/>
      <w:r w:rsidRPr="00B91607">
        <w:rPr>
          <w:lang w:val="fr-CA"/>
        </w:rPr>
        <w:lastRenderedPageBreak/>
        <w:t>References</w:t>
      </w:r>
      <w:bookmarkEnd w:id="88"/>
      <w:bookmarkEnd w:id="89"/>
      <w:proofErr w:type="spellEnd"/>
    </w:p>
    <w:p w14:paraId="7DC6B924" w14:textId="77777777" w:rsidR="001D4FE4" w:rsidRPr="00B91607" w:rsidRDefault="001D4FE4" w:rsidP="001D4FE4">
      <w:pPr>
        <w:rPr>
          <w:lang w:val="fr-CA" w:eastAsia="zh-CN"/>
        </w:rPr>
      </w:pPr>
    </w:p>
    <w:p w14:paraId="3C49EECB" w14:textId="77777777" w:rsidR="00244B9B" w:rsidRDefault="00244B9B" w:rsidP="00244B9B">
      <w:pPr>
        <w:pStyle w:val="NormalWeb"/>
        <w:spacing w:before="0" w:beforeAutospacing="0" w:after="0" w:afterAutospacing="0" w:line="480" w:lineRule="auto"/>
        <w:ind w:left="720" w:hanging="720"/>
      </w:pPr>
      <w:proofErr w:type="spellStart"/>
      <w:r w:rsidRPr="005A4550">
        <w:rPr>
          <w:lang w:val="fr-CA"/>
        </w:rPr>
        <w:t>Papadakis</w:t>
      </w:r>
      <w:proofErr w:type="spellEnd"/>
      <w:r w:rsidRPr="005A4550">
        <w:rPr>
          <w:lang w:val="fr-CA"/>
        </w:rPr>
        <w:t xml:space="preserve">, M A, et al. </w:t>
      </w:r>
      <w:r>
        <w:t xml:space="preserve">“Prognosis of Mechanically Ventilated Patients.” </w:t>
      </w:r>
      <w:r>
        <w:rPr>
          <w:i/>
          <w:iCs/>
        </w:rPr>
        <w:t>PubMed</w:t>
      </w:r>
      <w:r>
        <w:t>, vol. 159, no. 6, 1 Dec. 1993, pp. 659–64. Accessed 17 Mar. 2024.</w:t>
      </w:r>
    </w:p>
    <w:p w14:paraId="7B5AB5BD" w14:textId="77777777" w:rsidR="00244B9B" w:rsidRDefault="00244B9B" w:rsidP="00244B9B">
      <w:pPr>
        <w:pStyle w:val="NormalWeb"/>
        <w:spacing w:before="0" w:beforeAutospacing="0" w:after="0" w:afterAutospacing="0" w:line="480" w:lineRule="auto"/>
        <w:ind w:left="720" w:hanging="720"/>
      </w:pPr>
      <w:r>
        <w:t xml:space="preserve">Tan, Yvette, et al. “Predicting Respiratory Decompensation in Mechanically Ventilated Adult ICU Patients.” </w:t>
      </w:r>
      <w:r>
        <w:rPr>
          <w:i/>
          <w:iCs/>
        </w:rPr>
        <w:t>Frontiers in Physiology</w:t>
      </w:r>
      <w:r>
        <w:t>, vol. 14, 14 Apr. 2023, https://doi.org/10.3389/fphys.2023.1125991. Accessed 30 Nov. 2023.</w:t>
      </w:r>
    </w:p>
    <w:p w14:paraId="61FB0540" w14:textId="77777777" w:rsidR="00244B9B" w:rsidRDefault="00244B9B" w:rsidP="00244B9B">
      <w:pPr>
        <w:pStyle w:val="NormalWeb"/>
        <w:spacing w:before="0" w:beforeAutospacing="0" w:after="0" w:afterAutospacing="0" w:line="480" w:lineRule="auto"/>
        <w:ind w:left="720" w:hanging="720"/>
      </w:pPr>
      <w:proofErr w:type="spellStart"/>
      <w:r>
        <w:t>Thanakron</w:t>
      </w:r>
      <w:proofErr w:type="spellEnd"/>
      <w:r>
        <w:t xml:space="preserve"> Na </w:t>
      </w:r>
      <w:proofErr w:type="spellStart"/>
      <w:r>
        <w:t>Pattalung</w:t>
      </w:r>
      <w:proofErr w:type="spellEnd"/>
      <w:r>
        <w:t xml:space="preserve">, et al. “Feature Explanations in Recurrent Neural Networks for Predicting Risk of Mortality in Intensive Care Patients.” </w:t>
      </w:r>
      <w:r>
        <w:rPr>
          <w:i/>
          <w:iCs/>
        </w:rPr>
        <w:t>Journal of Personalized Medicine</w:t>
      </w:r>
      <w:r>
        <w:t>, vol. 11, no. 9, 19 Sept. 2021, pp. 934–934, https://doi.org/10.3390/jpm11090934. Accessed 17 Mar. 2024.</w:t>
      </w:r>
    </w:p>
    <w:p w14:paraId="7605502C" w14:textId="77777777" w:rsidR="00244B9B" w:rsidRDefault="00244B9B" w:rsidP="00244B9B">
      <w:pPr>
        <w:pStyle w:val="NormalWeb"/>
        <w:spacing w:before="0" w:beforeAutospacing="0" w:after="0" w:afterAutospacing="0" w:line="480" w:lineRule="auto"/>
        <w:ind w:left="720" w:hanging="720"/>
      </w:pPr>
      <w:r>
        <w:t xml:space="preserve">Thanos </w:t>
      </w:r>
      <w:proofErr w:type="spellStart"/>
      <w:r>
        <w:t>Gentimis</w:t>
      </w:r>
      <w:proofErr w:type="spellEnd"/>
      <w:r>
        <w:t xml:space="preserve">, et al. </w:t>
      </w:r>
      <w:r>
        <w:rPr>
          <w:i/>
          <w:iCs/>
        </w:rPr>
        <w:t>Predicting Hospital Length of Stay Using Neural Networks on MIMIC III Data</w:t>
      </w:r>
      <w:r>
        <w:t>. 1 Nov. 2017, https://doi.org/10.1109/dasc-picom-datacom-cyberscitec.2017.191. Accessed 21 May 2023.</w:t>
      </w:r>
    </w:p>
    <w:p w14:paraId="44E1A5B7" w14:textId="77777777" w:rsidR="00244B9B" w:rsidRDefault="00244B9B" w:rsidP="00244B9B">
      <w:pPr>
        <w:pStyle w:val="NormalWeb"/>
        <w:spacing w:before="0" w:beforeAutospacing="0" w:after="0" w:afterAutospacing="0" w:line="480" w:lineRule="auto"/>
        <w:ind w:left="720" w:hanging="720"/>
      </w:pPr>
      <w:r>
        <w:t xml:space="preserve">Zhu, Yibing, et al. “Machine Learning Prediction Models for Mechanically Ventilated Patients: Analyses of the MIMIC-III Database.” </w:t>
      </w:r>
      <w:r>
        <w:rPr>
          <w:i/>
          <w:iCs/>
        </w:rPr>
        <w:t>Frontiers in Medicine</w:t>
      </w:r>
      <w:r>
        <w:t>, vol. 8, 1 July 2021, https://doi.org/10.3389/fmed.2021.662340.</w:t>
      </w:r>
    </w:p>
    <w:p w14:paraId="33C23ADD" w14:textId="2C367423" w:rsidR="000D45AF" w:rsidRDefault="0013044E" w:rsidP="003B0A36">
      <w:pPr>
        <w:pStyle w:val="Heading1"/>
      </w:pPr>
      <w:bookmarkStart w:id="90" w:name="_Toc161524835"/>
      <w:bookmarkStart w:id="91" w:name="_Toc161601879"/>
      <w:r>
        <w:lastRenderedPageBreak/>
        <w:t>Append</w:t>
      </w:r>
      <w:r w:rsidR="009105E9">
        <w:t>ix</w:t>
      </w:r>
      <w:bookmarkEnd w:id="90"/>
      <w:bookmarkEnd w:id="91"/>
    </w:p>
    <w:p w14:paraId="0DA7E56E" w14:textId="77777777" w:rsidR="00BD46FD" w:rsidRDefault="00BD46FD" w:rsidP="00660B5D">
      <w:pPr>
        <w:pStyle w:val="Heading2"/>
      </w:pPr>
      <w:bookmarkStart w:id="92" w:name="_Toc161524836"/>
      <w:bookmarkStart w:id="93" w:name="_Toc161601880"/>
      <w:r>
        <w:t>Normalization</w:t>
      </w:r>
      <w:bookmarkEnd w:id="92"/>
      <w:bookmarkEnd w:id="93"/>
    </w:p>
    <w:p w14:paraId="7D196AB3" w14:textId="0345E10D" w:rsidR="00BD46FD" w:rsidRDefault="00ED11F0" w:rsidP="00261C6A">
      <w:pPr>
        <w:pStyle w:val="Heading3"/>
      </w:pPr>
      <w:bookmarkStart w:id="94" w:name="_Toc161524837"/>
      <w:bookmarkStart w:id="95" w:name="_Toc161601881"/>
      <w:r>
        <w:t>Before normalization</w:t>
      </w:r>
      <w:bookmarkEnd w:id="94"/>
      <w:bookmarkEnd w:id="95"/>
    </w:p>
    <w:p w14:paraId="531F48A4" w14:textId="77777777" w:rsidR="00BD46FD" w:rsidRPr="00C73118" w:rsidRDefault="00BD46FD" w:rsidP="00261C6A">
      <w:pPr>
        <w:pStyle w:val="Heading4"/>
      </w:pPr>
      <w:r w:rsidRPr="00A51703">
        <w:t>Histogram</w:t>
      </w:r>
      <w:r>
        <w:t>s</w:t>
      </w:r>
      <w:r w:rsidRPr="00A51703">
        <w:t xml:space="preserve"> and QQ Plot</w:t>
      </w:r>
      <w:r>
        <w:t>s</w:t>
      </w:r>
    </w:p>
    <w:p w14:paraId="3D49614F" w14:textId="2E53F7FC"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7FD37570" wp14:editId="6AF0AE19">
            <wp:extent cx="5274310" cy="2002790"/>
            <wp:effectExtent l="0" t="0" r="2540" b="0"/>
            <wp:docPr id="1850987110" name="Picture 5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87110" name="Picture 51" descr="A graph of a graph and a graph of a graph&#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4326E585" w14:textId="60ADCFCB"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6E4D391A" wp14:editId="1E31343D">
            <wp:extent cx="5274310" cy="2002790"/>
            <wp:effectExtent l="0" t="0" r="2540" b="0"/>
            <wp:docPr id="1078823751" name="Picture 50" descr="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23751" name="Picture 50" descr="A graph and a chart&#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464006A4" w14:textId="7E3F4847"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23949E8C" wp14:editId="4768101F">
            <wp:extent cx="5274310" cy="2002790"/>
            <wp:effectExtent l="0" t="0" r="2540" b="0"/>
            <wp:docPr id="1547073548" name="Picture 49"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3548" name="Picture 49" descr="A graph and diagram of a graph&#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14BADED" w14:textId="2C1D1F3C"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lastRenderedPageBreak/>
        <w:drawing>
          <wp:inline distT="0" distB="0" distL="0" distR="0" wp14:anchorId="17931D54" wp14:editId="0F82E879">
            <wp:extent cx="5274310" cy="2002790"/>
            <wp:effectExtent l="0" t="0" r="2540" b="0"/>
            <wp:docPr id="297922265" name="Picture 48"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2265" name="Picture 48" descr="A graph and diagram of a graph&#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6F5C2999" w14:textId="54CA9B08"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01D8E966" wp14:editId="187ED553">
            <wp:extent cx="5274310" cy="2002790"/>
            <wp:effectExtent l="0" t="0" r="2540" b="0"/>
            <wp:docPr id="442451707" name="Picture 47"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1707" name="Picture 47" descr="A graph of a graph and a graph of a graph&#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DB4BDE1" w14:textId="4A8E362F"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797EA546" wp14:editId="5BBBB150">
            <wp:extent cx="5274310" cy="1990090"/>
            <wp:effectExtent l="0" t="0" r="2540" b="0"/>
            <wp:docPr id="59830312" name="Picture 46"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0312" name="Picture 46" descr="A graph of a function&#10;&#10;Description automatically generated with medium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59E53EC6" w14:textId="2D2DD495"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0A97699E" wp14:editId="7BA968FE">
            <wp:extent cx="5274310" cy="2002790"/>
            <wp:effectExtent l="0" t="0" r="2540" b="0"/>
            <wp:docPr id="1897141830" name="Picture 4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1830" name="Picture 45" descr="A graph of a diagram&#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4AA60A32" w14:textId="09426DD3"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lastRenderedPageBreak/>
        <w:drawing>
          <wp:inline distT="0" distB="0" distL="0" distR="0" wp14:anchorId="6DBB8E44" wp14:editId="1B72415E">
            <wp:extent cx="5274310" cy="2002790"/>
            <wp:effectExtent l="0" t="0" r="2540" b="0"/>
            <wp:docPr id="932154045" name="Picture 44" descr="A graph of pressure an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54045" name="Picture 44" descr="A graph of pressure and pressur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5EE1F8F4" w14:textId="258F8E9A"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4F4DA590" wp14:editId="4592A34D">
            <wp:extent cx="5274310" cy="2002790"/>
            <wp:effectExtent l="0" t="0" r="2540" b="0"/>
            <wp:docPr id="51430929" name="Picture 43" descr="A graph and diagram of a press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0929" name="Picture 43" descr="A graph and diagram of a pressure&#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1E188BD9" w14:textId="448C0FF7"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70D55DA6" wp14:editId="65713F08">
            <wp:extent cx="5274310" cy="2002790"/>
            <wp:effectExtent l="0" t="0" r="2540" b="0"/>
            <wp:docPr id="2065056201" name="Picture 42"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56201" name="Picture 42" descr="A graph and diagram of a graph&#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EB9CA31" w14:textId="314B614B"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4476AF6D" wp14:editId="6D8C0FE9">
            <wp:extent cx="5274310" cy="2002790"/>
            <wp:effectExtent l="0" t="0" r="2540" b="0"/>
            <wp:docPr id="1852655017" name="Picture 4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55017" name="Picture 41" descr="A comparison of a graph&#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88E82C8" w14:textId="6FB0F254"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lastRenderedPageBreak/>
        <w:drawing>
          <wp:inline distT="0" distB="0" distL="0" distR="0" wp14:anchorId="1834C7D6" wp14:editId="55C7DE88">
            <wp:extent cx="5274310" cy="1990090"/>
            <wp:effectExtent l="0" t="0" r="2540" b="0"/>
            <wp:docPr id="347041643" name="Picture 40" descr="A graph of pressure and press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1643" name="Picture 40" descr="A graph of pressure and pressure&#10;&#10;Description automatically generated with medium confide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7E3C0958" w14:textId="5B7119C2"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3BE30B0C" wp14:editId="26AD24FF">
            <wp:extent cx="5274310" cy="2002790"/>
            <wp:effectExtent l="0" t="0" r="2540" b="0"/>
            <wp:docPr id="1340995854" name="Picture 39" descr="A graph of a press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5854" name="Picture 39" descr="A graph of a pressure&#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603F7B3D" w14:textId="6EC85634"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102BAEF1" wp14:editId="250C954C">
            <wp:extent cx="5274310" cy="2002790"/>
            <wp:effectExtent l="0" t="0" r="2540" b="0"/>
            <wp:docPr id="1681350941" name="Picture 38"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50941" name="Picture 38" descr="A graph and diagram of a graph&#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7E67C02D" w14:textId="3B45CDC1"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76E31662" wp14:editId="2BF042F7">
            <wp:extent cx="5274310" cy="2002790"/>
            <wp:effectExtent l="0" t="0" r="2540" b="0"/>
            <wp:docPr id="997161078" name="Picture 37" descr="A comparison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1078" name="Picture 37" descr="A comparison of graphs with number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6D448990" w14:textId="71E0ADA4"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lastRenderedPageBreak/>
        <w:drawing>
          <wp:inline distT="0" distB="0" distL="0" distR="0" wp14:anchorId="00DEAEB5" wp14:editId="3B84D4B3">
            <wp:extent cx="5274310" cy="2002790"/>
            <wp:effectExtent l="0" t="0" r="2540" b="0"/>
            <wp:docPr id="1387545667" name="Picture 36"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5667" name="Picture 36" descr="A graph of a graph and a graph of a graph&#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795E4608" w14:textId="4FF79184"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79E10807" wp14:editId="46B95B7C">
            <wp:extent cx="5274310" cy="2002790"/>
            <wp:effectExtent l="0" t="0" r="2540" b="0"/>
            <wp:docPr id="69256654"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6654" name="Picture 35" descr="A screenshot of a graph&#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0B19053" w14:textId="499FEF32"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48FDF02D" wp14:editId="658565D1">
            <wp:extent cx="5274310" cy="2002790"/>
            <wp:effectExtent l="0" t="0" r="2540" b="0"/>
            <wp:docPr id="266425521"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5521" name="Picture 34" descr="A screenshot of a graph&#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6FA9DE4" w14:textId="566A3596"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50F3C87C" wp14:editId="142B2655">
            <wp:extent cx="5274310" cy="2002790"/>
            <wp:effectExtent l="0" t="0" r="2540" b="0"/>
            <wp:docPr id="1286376072"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6072" name="Picture 33" descr="A screenshot of a graph&#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7787F038" w14:textId="205EA79A"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lastRenderedPageBreak/>
        <w:drawing>
          <wp:inline distT="0" distB="0" distL="0" distR="0" wp14:anchorId="335F2A98" wp14:editId="2A051761">
            <wp:extent cx="5274310" cy="2002790"/>
            <wp:effectExtent l="0" t="0" r="2540" b="0"/>
            <wp:docPr id="375755816" name="Picture 32"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5816" name="Picture 32" descr="A comparison of a graph&#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5177D9E" w14:textId="14A53892"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64F1D21F" wp14:editId="72327451">
            <wp:extent cx="5274310" cy="2002790"/>
            <wp:effectExtent l="0" t="0" r="2540" b="0"/>
            <wp:docPr id="1793559640" name="Picture 3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9640" name="Picture 31" descr="A comparison of a graph&#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613AF82E" w14:textId="02028157"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2C16E55A" wp14:editId="18FB769F">
            <wp:extent cx="5274310" cy="2002790"/>
            <wp:effectExtent l="0" t="0" r="2540" b="0"/>
            <wp:docPr id="343311026" name="Picture 30"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11026" name="Picture 30" descr="A diagram of a normal distribution&#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E4FD820" w14:textId="377C9FC9"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05696B5D" wp14:editId="1278986F">
            <wp:extent cx="5274310" cy="2002790"/>
            <wp:effectExtent l="0" t="0" r="2540" b="0"/>
            <wp:docPr id="996281622" name="Picture 29" descr="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1622" name="Picture 29" descr="A graph and a chart&#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48230E2E" w14:textId="0DCE88B1"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lastRenderedPageBreak/>
        <w:drawing>
          <wp:inline distT="0" distB="0" distL="0" distR="0" wp14:anchorId="38489512" wp14:editId="489B6DC2">
            <wp:extent cx="5274310" cy="2002790"/>
            <wp:effectExtent l="0" t="0" r="2540" b="0"/>
            <wp:docPr id="1525155609" name="Picture 28" descr="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55609" name="Picture 28" descr="A graph and a chart&#10;&#10;Description automatically generated with medium confide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03E3CA4A" w14:textId="7AE83D68"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538B958D" wp14:editId="51065498">
            <wp:extent cx="5274310" cy="2002790"/>
            <wp:effectExtent l="0" t="0" r="2540" b="0"/>
            <wp:docPr id="1999136561" name="Picture 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6561" name="Picture 27" descr="A screenshot of a graph&#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54D4289C" w14:textId="44A1E3B5"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2CF51D0A" wp14:editId="2536DBFB">
            <wp:extent cx="5274310" cy="2002790"/>
            <wp:effectExtent l="0" t="0" r="2540" b="0"/>
            <wp:docPr id="334068656" name="Picture 26" descr="A graph of 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8656" name="Picture 26" descr="A graph of a number of numbers and a number of numbers&#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6A26DD8F" w14:textId="58DE8DFD"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5267C1CD" wp14:editId="72BD07BB">
            <wp:extent cx="5274310" cy="2002790"/>
            <wp:effectExtent l="0" t="0" r="2540" b="0"/>
            <wp:docPr id="1878189578"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89578" name="Picture 25" descr="A screenshot of a graph&#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700E9E93" w14:textId="387AB0E6"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lastRenderedPageBreak/>
        <w:drawing>
          <wp:inline distT="0" distB="0" distL="0" distR="0" wp14:anchorId="7182C603" wp14:editId="6A862D09">
            <wp:extent cx="5274310" cy="2002790"/>
            <wp:effectExtent l="0" t="0" r="2540" b="0"/>
            <wp:docPr id="16791035" name="Picture 2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035" name="Picture 24" descr="A screenshot of a graph&#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7BE64F41" w14:textId="7360E3E3"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40F35A8D" wp14:editId="36AF0508">
            <wp:extent cx="5274310" cy="1990090"/>
            <wp:effectExtent l="0" t="0" r="2540" b="0"/>
            <wp:docPr id="1430948440" name="Picture 2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8440" name="Picture 23" descr="A screenshot of a graph&#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4D7B7982" w14:textId="1D14061C"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52E597A2" wp14:editId="1F26583E">
            <wp:extent cx="5274310" cy="1990090"/>
            <wp:effectExtent l="0" t="0" r="2540" b="0"/>
            <wp:docPr id="761146241" name="Picture 2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46241" name="Picture 22" descr="A graph of a graph&#10;&#10;Description automatically generated with medium confidenc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14F144AC" w14:textId="6AA114D7"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4CF6F579" wp14:editId="1644DB63">
            <wp:extent cx="5274310" cy="1990090"/>
            <wp:effectExtent l="0" t="0" r="2540" b="0"/>
            <wp:docPr id="185048351"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8351" name="Picture 21" descr="A screenshot of a graph&#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06E4492A" w14:textId="2AF20D2E"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lastRenderedPageBreak/>
        <w:drawing>
          <wp:inline distT="0" distB="0" distL="0" distR="0" wp14:anchorId="3933F1B5" wp14:editId="58DCD55C">
            <wp:extent cx="5274310" cy="1990090"/>
            <wp:effectExtent l="0" t="0" r="2540" b="0"/>
            <wp:docPr id="315210086"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10086" name="Picture 20" descr="A screenshot of a graph&#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7ED77917" w14:textId="7728469E"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18CC82ED" wp14:editId="619A4A7B">
            <wp:extent cx="5274310" cy="1990090"/>
            <wp:effectExtent l="0" t="0" r="2540" b="0"/>
            <wp:docPr id="2106682518"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2518" name="Picture 19" descr="A screenshot of a graph&#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2B4D6756" w14:textId="37831A16"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78C76D39" wp14:editId="24ED1D20">
            <wp:extent cx="5274310" cy="2002790"/>
            <wp:effectExtent l="0" t="0" r="2540" b="0"/>
            <wp:docPr id="1601869362"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9362" name="Picture 18" descr="A screenshot of a graph&#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53820B02" w14:textId="1AC7621B"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15B62D94" wp14:editId="2FACFF35">
            <wp:extent cx="5274310" cy="2002790"/>
            <wp:effectExtent l="0" t="0" r="2540" b="0"/>
            <wp:docPr id="113108629" name="Picture 17"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8629" name="Picture 17" descr="A graph of a graph and a graph of a graph&#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EED317B" w14:textId="2BE59459"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lastRenderedPageBreak/>
        <w:drawing>
          <wp:inline distT="0" distB="0" distL="0" distR="0" wp14:anchorId="08FF42A3" wp14:editId="76581333">
            <wp:extent cx="5274310" cy="2002790"/>
            <wp:effectExtent l="0" t="0" r="2540" b="0"/>
            <wp:docPr id="2062482974" name="Picture 16"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2974" name="Picture 16" descr="A graph and diagram of a graph&#10;&#10;Description automatically generated with medium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C9008C9" w14:textId="1D005F44" w:rsidR="00C64AE9" w:rsidRPr="00C64AE9" w:rsidRDefault="00C64AE9" w:rsidP="00C64AE9">
      <w:pPr>
        <w:shd w:val="clear" w:color="auto" w:fill="FFFFFF"/>
        <w:rPr>
          <w:rFonts w:ascii="Roboto" w:hAnsi="Roboto"/>
          <w:color w:val="212121"/>
          <w:sz w:val="21"/>
          <w:szCs w:val="21"/>
        </w:rPr>
      </w:pPr>
      <w:r w:rsidRPr="00C64AE9">
        <w:rPr>
          <w:rFonts w:ascii="Roboto" w:hAnsi="Roboto"/>
          <w:noProof/>
          <w:color w:val="212121"/>
          <w:sz w:val="21"/>
          <w:szCs w:val="21"/>
        </w:rPr>
        <w:drawing>
          <wp:inline distT="0" distB="0" distL="0" distR="0" wp14:anchorId="43AC1FB6" wp14:editId="5FCB8028">
            <wp:extent cx="5274310" cy="2002790"/>
            <wp:effectExtent l="0" t="0" r="2540" b="0"/>
            <wp:docPr id="1342600007" name="Picture 15"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00007" name="Picture 15" descr="A graph of a normal distribution&#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54A5D0F3" w14:textId="77777777" w:rsidR="004941BD" w:rsidRDefault="004941BD">
      <w:pPr>
        <w:rPr>
          <w:rFonts w:asciiTheme="majorHAnsi" w:eastAsiaTheme="majorEastAsia" w:hAnsiTheme="majorHAnsi" w:cstheme="majorBidi"/>
          <w:color w:val="0F4761" w:themeColor="accent1" w:themeShade="BF"/>
          <w:sz w:val="32"/>
          <w:szCs w:val="32"/>
        </w:rPr>
      </w:pPr>
      <w:r>
        <w:br w:type="page"/>
      </w:r>
    </w:p>
    <w:p w14:paraId="0AEABA18" w14:textId="7B11563F" w:rsidR="00ED11F0" w:rsidRDefault="00ED11F0" w:rsidP="00ED11F0">
      <w:pPr>
        <w:pStyle w:val="Heading2"/>
        <w:spacing w:before="0" w:after="0"/>
      </w:pPr>
      <w:bookmarkStart w:id="96" w:name="_Toc161524838"/>
      <w:bookmarkStart w:id="97" w:name="_Toc161601882"/>
      <w:r>
        <w:lastRenderedPageBreak/>
        <w:t>After normalization</w:t>
      </w:r>
      <w:bookmarkEnd w:id="96"/>
      <w:bookmarkEnd w:id="97"/>
    </w:p>
    <w:p w14:paraId="451DC774" w14:textId="1ECB52CE" w:rsidR="004941BD" w:rsidRDefault="004941BD" w:rsidP="004941BD">
      <w:pPr>
        <w:pStyle w:val="Heading3"/>
        <w:spacing w:before="0" w:after="0"/>
      </w:pPr>
      <w:bookmarkStart w:id="98" w:name="_Toc161524839"/>
      <w:bookmarkStart w:id="99" w:name="_Toc161601883"/>
      <w:r w:rsidRPr="00341783">
        <w:t>Method 1 – Log Transformation Method</w:t>
      </w:r>
      <w:bookmarkEnd w:id="98"/>
      <w:bookmarkEnd w:id="99"/>
      <w:r w:rsidR="00ED11F0">
        <w:t xml:space="preserve"> </w:t>
      </w:r>
    </w:p>
    <w:p w14:paraId="02D967C6" w14:textId="2AEB8704"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4C630B1E" wp14:editId="7982D327">
            <wp:extent cx="5274310" cy="2002790"/>
            <wp:effectExtent l="0" t="0" r="2540" b="0"/>
            <wp:docPr id="994867671" name="Picture 88"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7671" name="Picture 88" descr="A graph and diagram of a graph&#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696ED737" w14:textId="44F4CCD1"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0EAE67ED" wp14:editId="02A6681D">
            <wp:extent cx="5274310" cy="2002790"/>
            <wp:effectExtent l="0" t="0" r="2540" b="0"/>
            <wp:docPr id="576075487" name="Picture 87" descr="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75487" name="Picture 87" descr="A graph and a diagram&#10;&#10;Description automatically generated with medium confidenc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5C435357" w14:textId="39A929B6"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53D5A366" wp14:editId="79046BD1">
            <wp:extent cx="5274310" cy="2002790"/>
            <wp:effectExtent l="0" t="0" r="2540" b="0"/>
            <wp:docPr id="863358427" name="Picture 86" descr="A comparison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8427" name="Picture 86" descr="A comparison of graphs and diagrams&#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1DE112D7" w14:textId="1C74F093"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45EA51A7" wp14:editId="04ED3E1F">
            <wp:extent cx="5274310" cy="2002790"/>
            <wp:effectExtent l="0" t="0" r="2540" b="0"/>
            <wp:docPr id="792343039" name="Picture 85"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43039" name="Picture 85" descr="A graph of a normal distribution&#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5E9C7A9A" w14:textId="0E3A5E99"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lastRenderedPageBreak/>
        <w:drawing>
          <wp:inline distT="0" distB="0" distL="0" distR="0" wp14:anchorId="494B4617" wp14:editId="3F612E4F">
            <wp:extent cx="5274310" cy="2002790"/>
            <wp:effectExtent l="0" t="0" r="2540" b="0"/>
            <wp:docPr id="1405331978" name="Picture 84"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31978" name="Picture 84" descr="A graph of a graph and a graph of a graph&#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4183E23" w14:textId="3AB32BE3"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67CCB2B3" wp14:editId="7E771D7C">
            <wp:extent cx="5274310" cy="2002790"/>
            <wp:effectExtent l="0" t="0" r="2540" b="0"/>
            <wp:docPr id="360619742" name="Picture 8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19742" name="Picture 83" descr="A graph of a function&#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114968A" w14:textId="19E84471"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32F06EC5" wp14:editId="3219914F">
            <wp:extent cx="5274310" cy="2002790"/>
            <wp:effectExtent l="0" t="0" r="2540" b="0"/>
            <wp:docPr id="700185468" name="Picture 82" descr="A graph of a line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85468" name="Picture 82" descr="A graph of a line and a line graph&#10;&#10;Description automatically generated with medium confidenc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DDFED19" w14:textId="7E333223"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4CD64B11" wp14:editId="13960B10">
            <wp:extent cx="5274310" cy="2002790"/>
            <wp:effectExtent l="0" t="0" r="2540" b="0"/>
            <wp:docPr id="1725790634" name="Picture 8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0634" name="Picture 81" descr="A comparison of a graph&#10;&#10;Description automatically generated with medium confidenc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02979E12" w14:textId="6C24A7B8"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lastRenderedPageBreak/>
        <w:drawing>
          <wp:inline distT="0" distB="0" distL="0" distR="0" wp14:anchorId="540A9A4D" wp14:editId="63AFD8FF">
            <wp:extent cx="5274310" cy="2002790"/>
            <wp:effectExtent l="0" t="0" r="2540" b="0"/>
            <wp:docPr id="1121856373" name="Picture 80" descr="A comparison of a normal pressure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6373" name="Picture 80" descr="A comparison of a normal pressure curve&#10;&#10;Description automatically generated with medium confidenc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0D97BEAE" w14:textId="6C5C6B02"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35CE4E9F" wp14:editId="2AB49247">
            <wp:extent cx="5274310" cy="2002790"/>
            <wp:effectExtent l="0" t="0" r="2540" b="0"/>
            <wp:docPr id="1664865413" name="Picture 79"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65413" name="Picture 79" descr="A graph of a normal distribution&#10;&#10;Description automatically generated with medium confidenc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117ADE27" w14:textId="51A6FC96"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46AAEAA6" wp14:editId="144FBA33">
            <wp:extent cx="5274310" cy="2002790"/>
            <wp:effectExtent l="0" t="0" r="2540" b="0"/>
            <wp:docPr id="744515666" name="Picture 78" descr="A graph of a press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5666" name="Picture 78" descr="A graph of a pressure&#10;&#10;Description automatically generated with medium confidenc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1A9267B" w14:textId="06FB107A"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25F8C7AF" wp14:editId="721E143B">
            <wp:extent cx="5274310" cy="1990090"/>
            <wp:effectExtent l="0" t="0" r="2540" b="0"/>
            <wp:docPr id="1856659933" name="Picture 77" descr="A comparison of a normal distribution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9933" name="Picture 77" descr="A comparison of a normal distribution graph&#10;&#10;Description automatically generated with medium confidenc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41360BE2" w14:textId="1ACC63EF"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lastRenderedPageBreak/>
        <w:drawing>
          <wp:inline distT="0" distB="0" distL="0" distR="0" wp14:anchorId="54115532" wp14:editId="411697DA">
            <wp:extent cx="5274310" cy="2002790"/>
            <wp:effectExtent l="0" t="0" r="2540" b="0"/>
            <wp:docPr id="676856518" name="Picture 76" descr="A graph of a normal press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56518" name="Picture 76" descr="A graph of a normal pressure&#10;&#10;Description automatically generated with medium confidenc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5172B6B7" w14:textId="33C2608C"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37FE4A16" wp14:editId="3555B30A">
            <wp:extent cx="5274310" cy="2002790"/>
            <wp:effectExtent l="0" t="0" r="2540" b="0"/>
            <wp:docPr id="598875134" name="Picture 75"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5134" name="Picture 75" descr="A graph of a graph and a graph of a graph&#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8D86D9D" w14:textId="4F66F025"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316D0F8D" wp14:editId="15328D64">
            <wp:extent cx="5274310" cy="2002790"/>
            <wp:effectExtent l="0" t="0" r="2540" b="0"/>
            <wp:docPr id="395503382" name="Picture 74" descr="A comparison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03382" name="Picture 74" descr="A comparison of graphs and diagrams&#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61F1DF6C" w14:textId="0E7F0511"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3FFA5ABB" wp14:editId="15A8F9AC">
            <wp:extent cx="5274310" cy="2002790"/>
            <wp:effectExtent l="0" t="0" r="2540" b="0"/>
            <wp:docPr id="1334743888" name="Picture 73"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43888" name="Picture 73" descr="A graph of a normal distribution&#10;&#10;Description automatically generated with medium confidenc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171525B4" w14:textId="2D4C0BD1"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lastRenderedPageBreak/>
        <w:drawing>
          <wp:inline distT="0" distB="0" distL="0" distR="0" wp14:anchorId="02778EDB" wp14:editId="1CD1879B">
            <wp:extent cx="5274310" cy="2002790"/>
            <wp:effectExtent l="0" t="0" r="2540" b="0"/>
            <wp:docPr id="1606540266" name="Picture 72" descr="A graph of a number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40266" name="Picture 72" descr="A graph of a number of different types of data&#10;&#10;Description automatically generated with medium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1541A59" w14:textId="7CA8C5DD"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3FB00FA5" wp14:editId="3D659242">
            <wp:extent cx="5274310" cy="2002790"/>
            <wp:effectExtent l="0" t="0" r="2540" b="0"/>
            <wp:docPr id="2138247868" name="Picture 7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7868" name="Picture 71" descr="A graph of a graph and a graph of a graph&#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2838566" w14:textId="442BB516"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60550D99" wp14:editId="326ABEEF">
            <wp:extent cx="5274310" cy="2002790"/>
            <wp:effectExtent l="0" t="0" r="2540" b="0"/>
            <wp:docPr id="1781652210" name="Picture 70"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2210" name="Picture 70" descr="A graph of a graph and a graph of a graph&#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7AA17550" w14:textId="06FE0C2E"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39F7A390" wp14:editId="5F5CD256">
            <wp:extent cx="5274310" cy="2002790"/>
            <wp:effectExtent l="0" t="0" r="2540" b="0"/>
            <wp:docPr id="261780898" name="Picture 69"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0898" name="Picture 69" descr="A graph of a normal distribution&#10;&#10;Description automatically generated with medium confidenc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1F1E8769" w14:textId="2B30E8D2"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lastRenderedPageBreak/>
        <w:drawing>
          <wp:inline distT="0" distB="0" distL="0" distR="0" wp14:anchorId="6C4AA440" wp14:editId="6DF6ABFD">
            <wp:extent cx="5274310" cy="2002790"/>
            <wp:effectExtent l="0" t="0" r="2540" b="0"/>
            <wp:docPr id="2057157825" name="Picture 68"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7825" name="Picture 68" descr="A comparison of a graph&#10;&#10;Description automatically generated with medium confidenc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713D78AB" w14:textId="5AFCFE58"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068C1C65" wp14:editId="0D0D86E7">
            <wp:extent cx="5274310" cy="2002790"/>
            <wp:effectExtent l="0" t="0" r="2540" b="0"/>
            <wp:docPr id="1783790719" name="Picture 67" descr="A diagram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0719" name="Picture 67" descr="A diagram of a normal distribution&#10;&#10;Description automatically generated with medium confidenc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5E4B3ACB" w14:textId="0EE46575"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482A0CF5" wp14:editId="28BA51E4">
            <wp:extent cx="5274310" cy="2002790"/>
            <wp:effectExtent l="0" t="0" r="2540" b="0"/>
            <wp:docPr id="645500080" name="Picture 66"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00080" name="Picture 66" descr="A graph of a graph and a graph of a graph&#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071B758F" w14:textId="702741DD"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103FEAAC" wp14:editId="5C136C1B">
            <wp:extent cx="5274310" cy="2002790"/>
            <wp:effectExtent l="0" t="0" r="2540" b="0"/>
            <wp:docPr id="382225816" name="Picture 65"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25816" name="Picture 65" descr="A graph of a graph and a graph of a graph&#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4379B36F" w14:textId="50D204EE"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lastRenderedPageBreak/>
        <w:drawing>
          <wp:inline distT="0" distB="0" distL="0" distR="0" wp14:anchorId="7F1A8FE3" wp14:editId="7FED61E8">
            <wp:extent cx="5274310" cy="2002790"/>
            <wp:effectExtent l="0" t="0" r="2540" b="0"/>
            <wp:docPr id="1495297921" name="Picture 64"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7921" name="Picture 64" descr="A graph of a graph and a graph of a graph&#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EE583EA" w14:textId="6230A78A"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390EFBA4" wp14:editId="7C3040BE">
            <wp:extent cx="5274310" cy="2002790"/>
            <wp:effectExtent l="0" t="0" r="2540" b="0"/>
            <wp:docPr id="458474181" name="Picture 63"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4181" name="Picture 63" descr="A graph of a graph and a graph of a graph&#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60272A3" w14:textId="707CE7F4"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0ED885F1" wp14:editId="084F97BD">
            <wp:extent cx="5274310" cy="2002790"/>
            <wp:effectExtent l="0" t="0" r="2540" b="0"/>
            <wp:docPr id="1612775612" name="Picture 62"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75612" name="Picture 62" descr="A graph of a graph and a graph of a graph&#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16F4ADC3" w14:textId="47DB9D7D"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23972D58" wp14:editId="466911C5">
            <wp:extent cx="5274310" cy="2002790"/>
            <wp:effectExtent l="0" t="0" r="2540" b="0"/>
            <wp:docPr id="607398768" name="Picture 6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98768" name="Picture 61" descr="A graph of a graph and a graph of a graph&#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43BABD73" w14:textId="42393570"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lastRenderedPageBreak/>
        <w:drawing>
          <wp:inline distT="0" distB="0" distL="0" distR="0" wp14:anchorId="79B344AF" wp14:editId="2E20FA90">
            <wp:extent cx="5274310" cy="2002790"/>
            <wp:effectExtent l="0" t="0" r="2540" b="0"/>
            <wp:docPr id="1535699316" name="Picture 60"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9316" name="Picture 60" descr="A graph of a graph and a graph of a graph&#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6E02B3AD" w14:textId="71102706"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6D5EE4DC" wp14:editId="746C128A">
            <wp:extent cx="5274310" cy="2002790"/>
            <wp:effectExtent l="0" t="0" r="2540" b="0"/>
            <wp:docPr id="1944522931" name="Picture 5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2931" name="Picture 59" descr="A graph of a function&#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78B3D7F3" w14:textId="41F4880C"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6C7EAC5A" wp14:editId="10D47761">
            <wp:extent cx="5274310" cy="2002790"/>
            <wp:effectExtent l="0" t="0" r="2540" b="0"/>
            <wp:docPr id="102137480" name="Picture 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80" name="Picture 58" descr="A graph of a graph&#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267078E5" w14:textId="0AB9A286"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52A6F035" wp14:editId="23443533">
            <wp:extent cx="5274310" cy="1990090"/>
            <wp:effectExtent l="0" t="0" r="2540" b="0"/>
            <wp:docPr id="2010168605" name="Picture 57"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8605" name="Picture 57" descr="A graph of a graph and a graph of a graph&#10;&#10;Description automatically generated with medium confiden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43DAA728" w14:textId="672308E2"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lastRenderedPageBreak/>
        <w:drawing>
          <wp:inline distT="0" distB="0" distL="0" distR="0" wp14:anchorId="6959F04D" wp14:editId="000F5456">
            <wp:extent cx="5274310" cy="1990090"/>
            <wp:effectExtent l="0" t="0" r="2540" b="0"/>
            <wp:docPr id="772064700" name="Picture 5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64700" name="Picture 56" descr="A screenshot of a graph&#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364B8BB0" w14:textId="4F5EFC71"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3A64AC04" wp14:editId="559EFD0F">
            <wp:extent cx="5274310" cy="2002790"/>
            <wp:effectExtent l="0" t="0" r="2540" b="0"/>
            <wp:docPr id="111697126" name="Picture 55" descr="A graph of two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26" name="Picture 55" descr="A graph of two people&#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0B3AB6D5" w14:textId="163502CD"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4327DA76" wp14:editId="00CB66D7">
            <wp:extent cx="5274310" cy="2002790"/>
            <wp:effectExtent l="0" t="0" r="2540" b="0"/>
            <wp:docPr id="41670259" name="Picture 54"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259" name="Picture 54" descr="A graph of a graph and a graph of a graph&#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6684BF53" w14:textId="1F976EC6"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drawing>
          <wp:inline distT="0" distB="0" distL="0" distR="0" wp14:anchorId="6AF4C5DE" wp14:editId="110FA0C5">
            <wp:extent cx="5274310" cy="2002790"/>
            <wp:effectExtent l="0" t="0" r="2540" b="0"/>
            <wp:docPr id="1147886074" name="Picture 53"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6074" name="Picture 53" descr="A graph of a normal distribution&#10;&#10;Description automatically generated with medium confidenc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0DACCAF7" w14:textId="3275AA14" w:rsidR="00EA6D60" w:rsidRPr="00EA6D60" w:rsidRDefault="00EA6D60" w:rsidP="00EA6D60">
      <w:pPr>
        <w:shd w:val="clear" w:color="auto" w:fill="FFFFFF"/>
        <w:rPr>
          <w:rFonts w:ascii="Roboto" w:hAnsi="Roboto"/>
          <w:color w:val="212121"/>
          <w:sz w:val="21"/>
          <w:szCs w:val="21"/>
        </w:rPr>
      </w:pPr>
      <w:r w:rsidRPr="00EA6D60">
        <w:rPr>
          <w:rFonts w:ascii="Roboto" w:hAnsi="Roboto"/>
          <w:noProof/>
          <w:color w:val="212121"/>
          <w:sz w:val="21"/>
          <w:szCs w:val="21"/>
        </w:rPr>
        <w:lastRenderedPageBreak/>
        <w:drawing>
          <wp:inline distT="0" distB="0" distL="0" distR="0" wp14:anchorId="4B57D028" wp14:editId="4D402FC6">
            <wp:extent cx="5274310" cy="2002790"/>
            <wp:effectExtent l="0" t="0" r="2540" b="0"/>
            <wp:docPr id="1487225418" name="Picture 52"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5418" name="Picture 52" descr="A graph of a normal distribution&#10;&#10;Description automatically generated with medium confiden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4DCFEE1B" w14:textId="227E1A48" w:rsidR="001D40C0" w:rsidRDefault="001D40C0">
      <w:r>
        <w:br w:type="page"/>
      </w:r>
    </w:p>
    <w:p w14:paraId="644AAA53" w14:textId="093680F8" w:rsidR="006D14C2" w:rsidRDefault="004E240A" w:rsidP="00261C6A">
      <w:pPr>
        <w:pStyle w:val="Heading2"/>
      </w:pPr>
      <w:bookmarkStart w:id="100" w:name="_Toc161524840"/>
      <w:bookmarkStart w:id="101" w:name="_Toc161601884"/>
      <w:r>
        <w:lastRenderedPageBreak/>
        <w:t>Visualization of Categorical Variables</w:t>
      </w:r>
      <w:bookmarkEnd w:id="100"/>
      <w:bookmarkEnd w:id="101"/>
    </w:p>
    <w:p w14:paraId="31CF896C" w14:textId="10325967" w:rsidR="00DC4DCF" w:rsidRPr="00CF3C9E" w:rsidRDefault="006D14C2" w:rsidP="00CF3C9E">
      <w:pPr>
        <w:pStyle w:val="Heading3"/>
      </w:pPr>
      <w:bookmarkStart w:id="102" w:name="_Toc161524841"/>
      <w:bookmarkStart w:id="103" w:name="_Toc161601885"/>
      <w:r>
        <w:t xml:space="preserve">Bar </w:t>
      </w:r>
      <w:r w:rsidRPr="00261C6A">
        <w:t>Graphs</w:t>
      </w:r>
      <w:bookmarkEnd w:id="102"/>
      <w:bookmarkEnd w:id="103"/>
    </w:p>
    <w:p w14:paraId="01D7BFFE" w14:textId="6599715D"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42D2E98A" wp14:editId="7A77EBAE">
            <wp:extent cx="5274310" cy="3629025"/>
            <wp:effectExtent l="0" t="0" r="2540" b="9525"/>
            <wp:docPr id="2061855905" name="Picture 115"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5905" name="Picture 115" descr="A graph of a patien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629025"/>
                    </a:xfrm>
                    <a:prstGeom prst="rect">
                      <a:avLst/>
                    </a:prstGeom>
                    <a:noFill/>
                    <a:ln>
                      <a:noFill/>
                    </a:ln>
                  </pic:spPr>
                </pic:pic>
              </a:graphicData>
            </a:graphic>
          </wp:inline>
        </w:drawing>
      </w:r>
    </w:p>
    <w:p w14:paraId="3EE09D5A" w14:textId="524763D9"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30561F09" wp14:editId="2F7FBB76">
            <wp:extent cx="5274310" cy="2663825"/>
            <wp:effectExtent l="0" t="0" r="2540" b="3175"/>
            <wp:docPr id="558323514" name="Picture 114" descr="A graph of a patient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23514" name="Picture 114" descr="A graph of a patient with blue and orange bar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663825"/>
                    </a:xfrm>
                    <a:prstGeom prst="rect">
                      <a:avLst/>
                    </a:prstGeom>
                    <a:noFill/>
                    <a:ln>
                      <a:noFill/>
                    </a:ln>
                  </pic:spPr>
                </pic:pic>
              </a:graphicData>
            </a:graphic>
          </wp:inline>
        </w:drawing>
      </w:r>
    </w:p>
    <w:p w14:paraId="2EA18023" w14:textId="45D9FFA3"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72F1762E" wp14:editId="1917EC89">
            <wp:extent cx="5274310" cy="2743835"/>
            <wp:effectExtent l="0" t="0" r="2540" b="0"/>
            <wp:docPr id="1520331817" name="Picture 113" descr="A graph of a number of people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31817" name="Picture 113" descr="A graph of a number of people with blue and orange bars&#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743835"/>
                    </a:xfrm>
                    <a:prstGeom prst="rect">
                      <a:avLst/>
                    </a:prstGeom>
                    <a:noFill/>
                    <a:ln>
                      <a:noFill/>
                    </a:ln>
                  </pic:spPr>
                </pic:pic>
              </a:graphicData>
            </a:graphic>
          </wp:inline>
        </w:drawing>
      </w:r>
    </w:p>
    <w:p w14:paraId="767BA94F" w14:textId="11F7075F"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344FC1B7" wp14:editId="64AE68CA">
            <wp:extent cx="5274310" cy="2820035"/>
            <wp:effectExtent l="0" t="0" r="2540" b="0"/>
            <wp:docPr id="1321522774" name="Picture 112" descr="A graph of a number of people with diabe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22774" name="Picture 112" descr="A graph of a number of people with diabetes&#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20035"/>
                    </a:xfrm>
                    <a:prstGeom prst="rect">
                      <a:avLst/>
                    </a:prstGeom>
                    <a:noFill/>
                    <a:ln>
                      <a:noFill/>
                    </a:ln>
                  </pic:spPr>
                </pic:pic>
              </a:graphicData>
            </a:graphic>
          </wp:inline>
        </w:drawing>
      </w:r>
    </w:p>
    <w:p w14:paraId="011B3AB5" w14:textId="620F531A"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0CA7E0BD" w14:textId="72A85DE6"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72C75ED2" wp14:editId="1E8515F7">
            <wp:extent cx="5274310" cy="2910205"/>
            <wp:effectExtent l="0" t="0" r="2540" b="4445"/>
            <wp:docPr id="256960245" name="Picture 111" descr="A graph of a patient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60245" name="Picture 111" descr="A graph of a patient with blue and orange bars&#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F6561DE" w14:textId="00F3FCC4"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0F685143" w14:textId="4E2F87B6"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658D9A38" wp14:editId="256C7E21">
            <wp:extent cx="5274310" cy="3403600"/>
            <wp:effectExtent l="0" t="0" r="2540" b="6350"/>
            <wp:docPr id="1022150517" name="Picture 110" descr="A graph of patients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0517" name="Picture 110" descr="A graph of patients with blue and orange bar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403600"/>
                    </a:xfrm>
                    <a:prstGeom prst="rect">
                      <a:avLst/>
                    </a:prstGeom>
                    <a:noFill/>
                    <a:ln>
                      <a:noFill/>
                    </a:ln>
                  </pic:spPr>
                </pic:pic>
              </a:graphicData>
            </a:graphic>
          </wp:inline>
        </w:drawing>
      </w:r>
    </w:p>
    <w:p w14:paraId="30023DBC" w14:textId="2B34A965"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610734F1" w14:textId="50181419"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046240F8" wp14:editId="7B283221">
            <wp:extent cx="5274310" cy="2950210"/>
            <wp:effectExtent l="0" t="0" r="2540" b="2540"/>
            <wp:docPr id="1024365484" name="Picture 109"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5484" name="Picture 109" descr="A graph of blue and orange bar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6C86E95D" w14:textId="1E535865"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0EB374D9" w14:textId="6DEB288F"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48632FC7" wp14:editId="145076D3">
            <wp:extent cx="5274310" cy="3441065"/>
            <wp:effectExtent l="0" t="0" r="2540" b="6985"/>
            <wp:docPr id="1201186839" name="Picture 108" descr="A graph of patients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86839" name="Picture 108" descr="A graph of patients with blue and orange bars&#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441065"/>
                    </a:xfrm>
                    <a:prstGeom prst="rect">
                      <a:avLst/>
                    </a:prstGeom>
                    <a:noFill/>
                    <a:ln>
                      <a:noFill/>
                    </a:ln>
                  </pic:spPr>
                </pic:pic>
              </a:graphicData>
            </a:graphic>
          </wp:inline>
        </w:drawing>
      </w:r>
    </w:p>
    <w:p w14:paraId="15965737" w14:textId="7E72CB5B"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439C9D2A" w14:textId="2D7D0841"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202CBC49" wp14:editId="65DEC01D">
            <wp:extent cx="5274310" cy="2705100"/>
            <wp:effectExtent l="0" t="0" r="2540" b="0"/>
            <wp:docPr id="380984984" name="Picture 107"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4984" name="Picture 107" descr="A graph of a number of patients&#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705100"/>
                    </a:xfrm>
                    <a:prstGeom prst="rect">
                      <a:avLst/>
                    </a:prstGeom>
                    <a:noFill/>
                    <a:ln>
                      <a:noFill/>
                    </a:ln>
                  </pic:spPr>
                </pic:pic>
              </a:graphicData>
            </a:graphic>
          </wp:inline>
        </w:drawing>
      </w:r>
    </w:p>
    <w:p w14:paraId="6A463955" w14:textId="14F04E25"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2312735B" w14:textId="0711D66F"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6F4011EF" wp14:editId="38288F65">
            <wp:extent cx="5274310" cy="3181350"/>
            <wp:effectExtent l="0" t="0" r="2540" b="0"/>
            <wp:docPr id="385180170" name="Picture 106" descr="A graph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80170" name="Picture 106" descr="A graph of a patien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181350"/>
                    </a:xfrm>
                    <a:prstGeom prst="rect">
                      <a:avLst/>
                    </a:prstGeom>
                    <a:noFill/>
                    <a:ln>
                      <a:noFill/>
                    </a:ln>
                  </pic:spPr>
                </pic:pic>
              </a:graphicData>
            </a:graphic>
          </wp:inline>
        </w:drawing>
      </w:r>
    </w:p>
    <w:p w14:paraId="15E03F1B" w14:textId="61F2A8B2"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56E1A881" w14:textId="75B8CA59"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07FD00BA" wp14:editId="144D54BE">
            <wp:extent cx="5274310" cy="2955290"/>
            <wp:effectExtent l="0" t="0" r="2540" b="0"/>
            <wp:docPr id="1040644208" name="Picture 105"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44208" name="Picture 105" descr="A graph of a number of patients&#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2A0A3176" w14:textId="353EAAE7"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6418321D" w14:textId="1283B17E"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10119FA3" wp14:editId="02EB28AA">
            <wp:extent cx="5274310" cy="3625215"/>
            <wp:effectExtent l="0" t="0" r="2540" b="0"/>
            <wp:docPr id="1872828167" name="Picture 104" descr="A graph of patients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8167" name="Picture 104" descr="A graph of patients with numbers and text&#10;&#10;Description automatically generated with medium confidenc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14:paraId="0F476FDC" w14:textId="402F2B85"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429AFEEC" w14:textId="557CEDFE"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0F25EF4F" wp14:editId="6EFF5C18">
            <wp:extent cx="5274310" cy="3296285"/>
            <wp:effectExtent l="0" t="0" r="2540" b="0"/>
            <wp:docPr id="1665272036" name="Picture 103" descr="A graph of patients with numbers and a few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72036" name="Picture 103" descr="A graph of patients with numbers and a few percentages&#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F327FD2" w14:textId="6CA571B8"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5F5E7E31" w14:textId="5B0C005F"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3D5A5AED" wp14:editId="0C52AEE3">
            <wp:extent cx="5274310" cy="3625215"/>
            <wp:effectExtent l="0" t="0" r="2540" b="0"/>
            <wp:docPr id="525672611" name="Picture 102"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72611" name="Picture 102" descr="A graph of a number of patient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14:paraId="471C1503" w14:textId="220888F8"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1B5EED8F" w14:textId="240692D8"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4E5F1CE6" wp14:editId="60728288">
            <wp:extent cx="5274310" cy="3087370"/>
            <wp:effectExtent l="0" t="0" r="2540" b="0"/>
            <wp:docPr id="632165954" name="Picture 101" descr="A graph of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5954" name="Picture 101" descr="A graph of a number of patients&#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87370"/>
                    </a:xfrm>
                    <a:prstGeom prst="rect">
                      <a:avLst/>
                    </a:prstGeom>
                    <a:noFill/>
                    <a:ln>
                      <a:noFill/>
                    </a:ln>
                  </pic:spPr>
                </pic:pic>
              </a:graphicData>
            </a:graphic>
          </wp:inline>
        </w:drawing>
      </w:r>
    </w:p>
    <w:p w14:paraId="23CC35C8" w14:textId="3C7B65F0"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6C380149" w14:textId="19E4F1DD"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31E4857D" wp14:editId="3AF31121">
            <wp:extent cx="5274310" cy="2757170"/>
            <wp:effectExtent l="0" t="0" r="2540" b="5080"/>
            <wp:docPr id="1486149943" name="Picture 100" descr="A graph of a number of patients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49943" name="Picture 100" descr="A graph of a number of patients with a number of numbers&#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3B96403C" w14:textId="65028BD7"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0E2B1B3C" w14:textId="26FF5F33"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26E1CF66" wp14:editId="3A3F3C76">
            <wp:extent cx="5274310" cy="2739390"/>
            <wp:effectExtent l="0" t="0" r="2540" b="3810"/>
            <wp:docPr id="148506818" name="Picture 99"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6818" name="Picture 99" descr="A graph of a number of patients&#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739390"/>
                    </a:xfrm>
                    <a:prstGeom prst="rect">
                      <a:avLst/>
                    </a:prstGeom>
                    <a:noFill/>
                    <a:ln>
                      <a:noFill/>
                    </a:ln>
                  </pic:spPr>
                </pic:pic>
              </a:graphicData>
            </a:graphic>
          </wp:inline>
        </w:drawing>
      </w:r>
    </w:p>
    <w:p w14:paraId="26C093AE" w14:textId="2DBBA746" w:rsidR="00DC4DCF" w:rsidRPr="00DC4DCF" w:rsidRDefault="00DC4DCF" w:rsidP="00DC4D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121"/>
          <w:sz w:val="20"/>
          <w:szCs w:val="20"/>
        </w:rPr>
      </w:pPr>
    </w:p>
    <w:p w14:paraId="44EE4D9B" w14:textId="0C03D186"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3FDE3E5E" wp14:editId="57C06C33">
            <wp:extent cx="5274310" cy="3006725"/>
            <wp:effectExtent l="0" t="0" r="2540" b="3175"/>
            <wp:docPr id="1001406091" name="Picture 98" descr="A graph of a patient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6091" name="Picture 98" descr="A graph of a patient with blue and orange bars&#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006725"/>
                    </a:xfrm>
                    <a:prstGeom prst="rect">
                      <a:avLst/>
                    </a:prstGeom>
                    <a:noFill/>
                    <a:ln>
                      <a:noFill/>
                    </a:ln>
                  </pic:spPr>
                </pic:pic>
              </a:graphicData>
            </a:graphic>
          </wp:inline>
        </w:drawing>
      </w:r>
    </w:p>
    <w:p w14:paraId="540D917C" w14:textId="3A9EC0BB"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4C0B6C79" wp14:editId="5724D225">
            <wp:extent cx="5274310" cy="2639060"/>
            <wp:effectExtent l="0" t="0" r="2540" b="8890"/>
            <wp:docPr id="1763088003" name="Picture 97"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88003" name="Picture 97" descr="A graph of a number of patient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14:paraId="50CFCE94" w14:textId="672AE575"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6D4D2D01" wp14:editId="1507CC07">
            <wp:extent cx="5274310" cy="2371090"/>
            <wp:effectExtent l="0" t="0" r="2540" b="0"/>
            <wp:docPr id="1273730330" name="Picture 96" descr="A graph of a patient with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30330" name="Picture 96" descr="A graph of a patient with a number of patients&#10;&#10;Description automatically generated with medium confidenc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2371090"/>
                    </a:xfrm>
                    <a:prstGeom prst="rect">
                      <a:avLst/>
                    </a:prstGeom>
                    <a:noFill/>
                    <a:ln>
                      <a:noFill/>
                    </a:ln>
                  </pic:spPr>
                </pic:pic>
              </a:graphicData>
            </a:graphic>
          </wp:inline>
        </w:drawing>
      </w:r>
    </w:p>
    <w:p w14:paraId="392C403C" w14:textId="3C18C3B4"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44C47167" wp14:editId="26A5A788">
            <wp:extent cx="5274310" cy="2980690"/>
            <wp:effectExtent l="0" t="0" r="2540" b="0"/>
            <wp:docPr id="1007701535" name="Picture 95" descr="A graph of a patient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1535" name="Picture 95" descr="A graph of a patient with blue and orange bars&#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2980690"/>
                    </a:xfrm>
                    <a:prstGeom prst="rect">
                      <a:avLst/>
                    </a:prstGeom>
                    <a:noFill/>
                    <a:ln>
                      <a:noFill/>
                    </a:ln>
                  </pic:spPr>
                </pic:pic>
              </a:graphicData>
            </a:graphic>
          </wp:inline>
        </w:drawing>
      </w:r>
    </w:p>
    <w:p w14:paraId="7B2865FC" w14:textId="59B27B1E"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3F3F67F1" wp14:editId="41B50CA2">
            <wp:extent cx="5274310" cy="2836545"/>
            <wp:effectExtent l="0" t="0" r="2540" b="1905"/>
            <wp:docPr id="944545584" name="Picture 94" descr="A graph of a patient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45584" name="Picture 94" descr="A graph of a patient with blue and orange bar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836545"/>
                    </a:xfrm>
                    <a:prstGeom prst="rect">
                      <a:avLst/>
                    </a:prstGeom>
                    <a:noFill/>
                    <a:ln>
                      <a:noFill/>
                    </a:ln>
                  </pic:spPr>
                </pic:pic>
              </a:graphicData>
            </a:graphic>
          </wp:inline>
        </w:drawing>
      </w:r>
    </w:p>
    <w:p w14:paraId="63A71496" w14:textId="2ABD09C1"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7E835520" wp14:editId="2A160B52">
            <wp:extent cx="5274310" cy="2713990"/>
            <wp:effectExtent l="0" t="0" r="2540" b="0"/>
            <wp:docPr id="1155701420" name="Picture 93" descr="A graph of a number of people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01420" name="Picture 93" descr="A graph of a number of people with blue and orange square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713990"/>
                    </a:xfrm>
                    <a:prstGeom prst="rect">
                      <a:avLst/>
                    </a:prstGeom>
                    <a:noFill/>
                    <a:ln>
                      <a:noFill/>
                    </a:ln>
                  </pic:spPr>
                </pic:pic>
              </a:graphicData>
            </a:graphic>
          </wp:inline>
        </w:drawing>
      </w:r>
    </w:p>
    <w:p w14:paraId="396825E8" w14:textId="49793232"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0F659EE5" wp14:editId="17E50EE5">
            <wp:extent cx="5274310" cy="3076575"/>
            <wp:effectExtent l="0" t="0" r="2540" b="9525"/>
            <wp:docPr id="1605191420" name="Picture 92"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91420" name="Picture 92" descr="A graph of a number of patient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076575"/>
                    </a:xfrm>
                    <a:prstGeom prst="rect">
                      <a:avLst/>
                    </a:prstGeom>
                    <a:noFill/>
                    <a:ln>
                      <a:noFill/>
                    </a:ln>
                  </pic:spPr>
                </pic:pic>
              </a:graphicData>
            </a:graphic>
          </wp:inline>
        </w:drawing>
      </w:r>
    </w:p>
    <w:p w14:paraId="1AC02E47" w14:textId="055228EE"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lastRenderedPageBreak/>
        <w:drawing>
          <wp:inline distT="0" distB="0" distL="0" distR="0" wp14:anchorId="488D6AD1" wp14:editId="02189D2B">
            <wp:extent cx="5274310" cy="2792730"/>
            <wp:effectExtent l="0" t="0" r="2540" b="7620"/>
            <wp:docPr id="761585676" name="Picture 91" descr="A graph of a patient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85676" name="Picture 91" descr="A graph of a patient with blue and orange bars&#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noFill/>
                    </a:ln>
                  </pic:spPr>
                </pic:pic>
              </a:graphicData>
            </a:graphic>
          </wp:inline>
        </w:drawing>
      </w:r>
    </w:p>
    <w:p w14:paraId="1F58961A" w14:textId="015E0956"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7447B388" wp14:editId="0DDD6450">
            <wp:extent cx="5274310" cy="2905760"/>
            <wp:effectExtent l="0" t="0" r="2540" b="8890"/>
            <wp:docPr id="619168801" name="Picture 90" descr="A graph of a number of people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8801" name="Picture 90" descr="A graph of a number of people with blue and orange bars&#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05760"/>
                    </a:xfrm>
                    <a:prstGeom prst="rect">
                      <a:avLst/>
                    </a:prstGeom>
                    <a:noFill/>
                    <a:ln>
                      <a:noFill/>
                    </a:ln>
                  </pic:spPr>
                </pic:pic>
              </a:graphicData>
            </a:graphic>
          </wp:inline>
        </w:drawing>
      </w:r>
    </w:p>
    <w:p w14:paraId="55EA9832" w14:textId="3CE59BD8" w:rsidR="00DC4DCF" w:rsidRPr="00DC4DCF" w:rsidRDefault="00DC4DCF" w:rsidP="00DC4DCF">
      <w:pPr>
        <w:shd w:val="clear" w:color="auto" w:fill="FFFFFF"/>
        <w:rPr>
          <w:rFonts w:ascii="Roboto" w:hAnsi="Roboto"/>
          <w:color w:val="212121"/>
          <w:sz w:val="21"/>
          <w:szCs w:val="21"/>
        </w:rPr>
      </w:pPr>
      <w:r w:rsidRPr="00DC4DCF">
        <w:rPr>
          <w:rFonts w:ascii="Roboto" w:hAnsi="Roboto"/>
          <w:noProof/>
          <w:color w:val="212121"/>
          <w:sz w:val="21"/>
          <w:szCs w:val="21"/>
        </w:rPr>
        <w:drawing>
          <wp:inline distT="0" distB="0" distL="0" distR="0" wp14:anchorId="7DBF5FEA" wp14:editId="107D95B9">
            <wp:extent cx="5274310" cy="2867025"/>
            <wp:effectExtent l="0" t="0" r="2540" b="9525"/>
            <wp:docPr id="973871704" name="Picture 89" descr="A graph of a number of people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1704" name="Picture 89" descr="A graph of a number of people with blue and orange bars&#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5AC3067C" w14:textId="51B5D7C1" w:rsidR="00D02AF6" w:rsidRDefault="00D02AF6">
      <w:r>
        <w:br w:type="page"/>
      </w:r>
    </w:p>
    <w:p w14:paraId="5979E0D1" w14:textId="34460D7F" w:rsidR="00950863" w:rsidRDefault="006D14C2" w:rsidP="00261C6A">
      <w:pPr>
        <w:pStyle w:val="Heading3"/>
      </w:pPr>
      <w:bookmarkStart w:id="104" w:name="_Toc161524842"/>
      <w:bookmarkStart w:id="105" w:name="_Toc161601886"/>
      <w:r>
        <w:lastRenderedPageBreak/>
        <w:t>Box Plots</w:t>
      </w:r>
      <w:bookmarkEnd w:id="104"/>
      <w:bookmarkEnd w:id="105"/>
    </w:p>
    <w:p w14:paraId="4818C52A" w14:textId="7E5181AE"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512B878B" wp14:editId="0DA7ED91">
            <wp:extent cx="5137150" cy="4159250"/>
            <wp:effectExtent l="0" t="0" r="6350" b="0"/>
            <wp:docPr id="903146033" name="Picture 152" descr="A chart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6033" name="Picture 152" descr="A chart of a box plo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7950B173" w14:textId="1838CD4B"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0DFBD2E4" wp14:editId="0C4D9AD0">
            <wp:extent cx="5219700" cy="4159250"/>
            <wp:effectExtent l="0" t="0" r="0" b="0"/>
            <wp:docPr id="252464972" name="Picture 151"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4972" name="Picture 151" descr="A graph of a box plo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27B476C6" w14:textId="131DB259"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10D61DD1" wp14:editId="59FB2740">
            <wp:extent cx="5219700" cy="4159250"/>
            <wp:effectExtent l="0" t="0" r="0" b="0"/>
            <wp:docPr id="108196753" name="Picture 150"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6753" name="Picture 150" descr="A diagram of a box plo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513D5648" w14:textId="6DBB4D8D"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01429C1E" wp14:editId="5A1B8B49">
            <wp:extent cx="5219700" cy="4159250"/>
            <wp:effectExtent l="0" t="0" r="0" b="0"/>
            <wp:docPr id="1937284671" name="Picture 149"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4671" name="Picture 149" descr="A diagram of a box plo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3923E585" w14:textId="0A0A1E6E"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736BDF6C" wp14:editId="78C71F56">
            <wp:extent cx="5219700" cy="4159250"/>
            <wp:effectExtent l="0" t="0" r="0" b="0"/>
            <wp:docPr id="87906859" name="Picture 148"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859" name="Picture 148" descr="A diagram of a box plo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3128DF3B" w14:textId="671154C2"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0C6718BE" wp14:editId="08EF8015">
            <wp:extent cx="5219700" cy="4159250"/>
            <wp:effectExtent l="0" t="0" r="0" b="0"/>
            <wp:docPr id="712782711" name="Picture 147"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2711" name="Picture 147" descr="A diagram of a box plo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0808B1F4" w14:textId="69377734"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6A2CDC41" wp14:editId="6F173ACB">
            <wp:extent cx="5219700" cy="4159250"/>
            <wp:effectExtent l="0" t="0" r="0" b="0"/>
            <wp:docPr id="738594507" name="Picture 146"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94507" name="Picture 146" descr="A diagram of a box plo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509F971C" w14:textId="60FE3759"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560AA266" wp14:editId="419DE245">
            <wp:extent cx="5219700" cy="4159250"/>
            <wp:effectExtent l="0" t="0" r="0" b="0"/>
            <wp:docPr id="1928146275" name="Picture 145"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6275" name="Picture 145" descr="A diagram of a box plo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1574F33A" w14:textId="3F67D202"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7104F566" wp14:editId="5273CC0C">
            <wp:extent cx="5219700" cy="4159250"/>
            <wp:effectExtent l="0" t="0" r="0" b="0"/>
            <wp:docPr id="2042429829" name="Picture 144"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9829" name="Picture 144" descr="A diagram of a box plo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42A3BAAF" w14:textId="74539431"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66473BCB" wp14:editId="2E57AB4E">
            <wp:extent cx="5219700" cy="4159250"/>
            <wp:effectExtent l="0" t="0" r="0" b="0"/>
            <wp:docPr id="122582107" name="Picture 143"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107" name="Picture 143" descr="A diagram of a box plo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1E3D9169" w14:textId="2C12A71B"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55CDD0C2" wp14:editId="22E0FB3A">
            <wp:extent cx="5219700" cy="4159250"/>
            <wp:effectExtent l="0" t="0" r="0" b="0"/>
            <wp:docPr id="355193576" name="Picture 142"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3576" name="Picture 142" descr="A diagram of a box plo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3B0027B6" w14:textId="12F74F60"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53CE7F89" wp14:editId="22B849E3">
            <wp:extent cx="5219700" cy="4159250"/>
            <wp:effectExtent l="0" t="0" r="0" b="0"/>
            <wp:docPr id="1490527402" name="Picture 141" descr="A diagram of a patient's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7402" name="Picture 141" descr="A diagram of a patient's pressur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10003E4C" w14:textId="64843DD7"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33FF9B8A" wp14:editId="350A3AF3">
            <wp:extent cx="5219700" cy="4159250"/>
            <wp:effectExtent l="0" t="0" r="0" b="0"/>
            <wp:docPr id="1765239685" name="Picture 140"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39685" name="Picture 140" descr="A diagram of a box plo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7462A087" w14:textId="218C11B6"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6FFEBEC4" wp14:editId="7EA52BBE">
            <wp:extent cx="5137150" cy="4159250"/>
            <wp:effectExtent l="0" t="0" r="6350" b="0"/>
            <wp:docPr id="2119386740" name="Picture 139"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86740" name="Picture 139" descr="A diagram of a box plo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06B560B8" w14:textId="51D29CF4"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1AE969E7" wp14:editId="0563697D">
            <wp:extent cx="5137150" cy="4159250"/>
            <wp:effectExtent l="0" t="0" r="6350" b="0"/>
            <wp:docPr id="814068308" name="Picture 138"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68308" name="Picture 138" descr="A diagram of a box plo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774C281D" w14:textId="6A53B4FE"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079090C6" wp14:editId="2E14AD93">
            <wp:extent cx="5137150" cy="4159250"/>
            <wp:effectExtent l="0" t="0" r="6350" b="0"/>
            <wp:docPr id="404931438" name="Picture 137"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1438" name="Picture 137" descr="A diagram of a box plo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3FABE65C" w14:textId="21CDBA27"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500EA4D7" wp14:editId="2F45BF6E">
            <wp:extent cx="5137150" cy="4159250"/>
            <wp:effectExtent l="0" t="0" r="6350" b="0"/>
            <wp:docPr id="1953496228" name="Picture 136"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6228" name="Picture 136" descr="A graph of a box plo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40B11AC8" w14:textId="79422027"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5CD6ACB0" wp14:editId="08993991">
            <wp:extent cx="5137150" cy="4159250"/>
            <wp:effectExtent l="0" t="0" r="6350" b="0"/>
            <wp:docPr id="30764979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655D4FCF" w14:textId="64CF60A1"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32ABBAF3" wp14:editId="6B277C10">
            <wp:extent cx="5137150" cy="4159250"/>
            <wp:effectExtent l="0" t="0" r="6350" b="0"/>
            <wp:docPr id="997334766" name="Picture 134"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4766" name="Picture 134" descr="A graph of a box plo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47CB9A48" w14:textId="1E489F0A"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012FBC0C" wp14:editId="2F6DB1BE">
            <wp:extent cx="5187950" cy="4159250"/>
            <wp:effectExtent l="0" t="0" r="0" b="0"/>
            <wp:docPr id="345904775" name="Picture 133"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4775" name="Picture 133" descr="A diagram of a box plo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87950" cy="4159250"/>
                    </a:xfrm>
                    <a:prstGeom prst="rect">
                      <a:avLst/>
                    </a:prstGeom>
                    <a:noFill/>
                    <a:ln>
                      <a:noFill/>
                    </a:ln>
                  </pic:spPr>
                </pic:pic>
              </a:graphicData>
            </a:graphic>
          </wp:inline>
        </w:drawing>
      </w:r>
    </w:p>
    <w:p w14:paraId="68EA8D14" w14:textId="61BD6FD0"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1F4DBB94" wp14:editId="5B72E4B9">
            <wp:extent cx="5187950" cy="4159250"/>
            <wp:effectExtent l="0" t="0" r="0" b="0"/>
            <wp:docPr id="568517275" name="Picture 132"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17275" name="Picture 132" descr="A diagram of a box plo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87950" cy="4159250"/>
                    </a:xfrm>
                    <a:prstGeom prst="rect">
                      <a:avLst/>
                    </a:prstGeom>
                    <a:noFill/>
                    <a:ln>
                      <a:noFill/>
                    </a:ln>
                  </pic:spPr>
                </pic:pic>
              </a:graphicData>
            </a:graphic>
          </wp:inline>
        </w:drawing>
      </w:r>
    </w:p>
    <w:p w14:paraId="093318B4" w14:textId="7FA9B02B"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0421DE7C" wp14:editId="463F2636">
            <wp:extent cx="5187950" cy="4159250"/>
            <wp:effectExtent l="0" t="0" r="0" b="0"/>
            <wp:docPr id="181188546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87950" cy="4159250"/>
                    </a:xfrm>
                    <a:prstGeom prst="rect">
                      <a:avLst/>
                    </a:prstGeom>
                    <a:noFill/>
                    <a:ln>
                      <a:noFill/>
                    </a:ln>
                  </pic:spPr>
                </pic:pic>
              </a:graphicData>
            </a:graphic>
          </wp:inline>
        </w:drawing>
      </w:r>
    </w:p>
    <w:p w14:paraId="08475C1A" w14:textId="21B47105"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2260DF21" wp14:editId="37F3DEBB">
            <wp:extent cx="5274310" cy="4137025"/>
            <wp:effectExtent l="0" t="0" r="2540" b="0"/>
            <wp:docPr id="619822371" name="Picture 130"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2371" name="Picture 130" descr="A graph of a box plo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137025"/>
                    </a:xfrm>
                    <a:prstGeom prst="rect">
                      <a:avLst/>
                    </a:prstGeom>
                    <a:noFill/>
                    <a:ln>
                      <a:noFill/>
                    </a:ln>
                  </pic:spPr>
                </pic:pic>
              </a:graphicData>
            </a:graphic>
          </wp:inline>
        </w:drawing>
      </w:r>
    </w:p>
    <w:p w14:paraId="34A51974" w14:textId="3C0680F1"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795CA6ED" wp14:editId="1C6A7B3C">
            <wp:extent cx="5219700" cy="4159250"/>
            <wp:effectExtent l="0" t="0" r="0" b="0"/>
            <wp:docPr id="1572896090" name="Picture 129" descr="A chart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96090" name="Picture 129" descr="A chart of a box plo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3CCE3FF9" w14:textId="2CA710B1"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727CC18D" wp14:editId="18C0847B">
            <wp:extent cx="5219700" cy="4159250"/>
            <wp:effectExtent l="0" t="0" r="0" b="0"/>
            <wp:docPr id="27665653" name="Picture 128" descr="A chart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653" name="Picture 128" descr="A chart of a box plo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4F78FC36" w14:textId="2A47FBDA"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371A3296" wp14:editId="35FF9D72">
            <wp:extent cx="5219700" cy="4159250"/>
            <wp:effectExtent l="0" t="0" r="0" b="0"/>
            <wp:docPr id="1183831251" name="Picture 127"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1251" name="Picture 127" descr="A graph of a box plo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6F708BC4" w14:textId="5B78E176"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031381C8" wp14:editId="1E0C5DD8">
            <wp:extent cx="5219700" cy="4159250"/>
            <wp:effectExtent l="0" t="0" r="0" b="0"/>
            <wp:docPr id="1184687997" name="Picture 126"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7997" name="Picture 126" descr="A graph of a box plo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4BAECA79" w14:textId="66FB0D05"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1E668E9B" wp14:editId="39149DEB">
            <wp:extent cx="5219700" cy="4159250"/>
            <wp:effectExtent l="0" t="0" r="0" b="0"/>
            <wp:docPr id="1308141987" name="Picture 125"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1987" name="Picture 125" descr="A graph of a box plo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0B9A6FEF" w14:textId="7C61FE0D"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5F798595" wp14:editId="573A8DE2">
            <wp:extent cx="5219700" cy="4159250"/>
            <wp:effectExtent l="0" t="0" r="0" b="0"/>
            <wp:docPr id="47854503" name="Picture 124"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4503" name="Picture 124" descr="A graph of a box plo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3EC4CD7C" w14:textId="5D534C15"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54069B97" wp14:editId="1E8B33EA">
            <wp:extent cx="5219700" cy="4159250"/>
            <wp:effectExtent l="0" t="0" r="0" b="0"/>
            <wp:docPr id="1537146617" name="Picture 123"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46617" name="Picture 123" descr="A graph of a box plo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1F0BE797" w14:textId="398BB571"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1C8BD05E" wp14:editId="13E0FE62">
            <wp:extent cx="5219700" cy="4159250"/>
            <wp:effectExtent l="0" t="0" r="0" b="0"/>
            <wp:docPr id="276631780" name="Picture 122"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31780" name="Picture 122" descr="A graph of a box plo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19700" cy="4159250"/>
                    </a:xfrm>
                    <a:prstGeom prst="rect">
                      <a:avLst/>
                    </a:prstGeom>
                    <a:noFill/>
                    <a:ln>
                      <a:noFill/>
                    </a:ln>
                  </pic:spPr>
                </pic:pic>
              </a:graphicData>
            </a:graphic>
          </wp:inline>
        </w:drawing>
      </w:r>
    </w:p>
    <w:p w14:paraId="26C041A8" w14:textId="363EF2CF"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3AC557D4" wp14:editId="30332C80">
            <wp:extent cx="5137150" cy="4159250"/>
            <wp:effectExtent l="0" t="0" r="6350" b="0"/>
            <wp:docPr id="631507948" name="Picture 121"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7948" name="Picture 121" descr="A graph of a box plo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38A38D8B" w14:textId="7CD01C70"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3FC723E7" wp14:editId="3957EA9B">
            <wp:extent cx="5137150" cy="4159250"/>
            <wp:effectExtent l="0" t="0" r="6350" b="0"/>
            <wp:docPr id="593364008" name="Picture 120"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64008" name="Picture 120" descr="A graph of a box plo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7579DA38" w14:textId="2CC57D90"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55B91E1F" wp14:editId="3BD31B27">
            <wp:extent cx="5137150" cy="4159250"/>
            <wp:effectExtent l="0" t="0" r="6350" b="0"/>
            <wp:docPr id="1006418472" name="Picture 119"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8472" name="Picture 119" descr="A graph of a box plo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37150" cy="4159250"/>
                    </a:xfrm>
                    <a:prstGeom prst="rect">
                      <a:avLst/>
                    </a:prstGeom>
                    <a:noFill/>
                    <a:ln>
                      <a:noFill/>
                    </a:ln>
                  </pic:spPr>
                </pic:pic>
              </a:graphicData>
            </a:graphic>
          </wp:inline>
        </w:drawing>
      </w:r>
    </w:p>
    <w:p w14:paraId="5EB5968B" w14:textId="25183CBF"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39C576DC" wp14:editId="37A3E1BF">
            <wp:extent cx="5264150" cy="4159250"/>
            <wp:effectExtent l="0" t="0" r="0" b="0"/>
            <wp:docPr id="1959390474" name="Picture 118"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90474" name="Picture 118" descr="A diagram of a box plo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4150" cy="4159250"/>
                    </a:xfrm>
                    <a:prstGeom prst="rect">
                      <a:avLst/>
                    </a:prstGeom>
                    <a:noFill/>
                    <a:ln>
                      <a:noFill/>
                    </a:ln>
                  </pic:spPr>
                </pic:pic>
              </a:graphicData>
            </a:graphic>
          </wp:inline>
        </w:drawing>
      </w:r>
    </w:p>
    <w:p w14:paraId="775D4A9A" w14:textId="316FB46E"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drawing>
          <wp:inline distT="0" distB="0" distL="0" distR="0" wp14:anchorId="676DA977" wp14:editId="09A59C74">
            <wp:extent cx="5264150" cy="4159250"/>
            <wp:effectExtent l="0" t="0" r="0" b="0"/>
            <wp:docPr id="1161540216" name="Picture 117"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40216" name="Picture 117" descr="A diagram of a box plo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4150" cy="4159250"/>
                    </a:xfrm>
                    <a:prstGeom prst="rect">
                      <a:avLst/>
                    </a:prstGeom>
                    <a:noFill/>
                    <a:ln>
                      <a:noFill/>
                    </a:ln>
                  </pic:spPr>
                </pic:pic>
              </a:graphicData>
            </a:graphic>
          </wp:inline>
        </w:drawing>
      </w:r>
    </w:p>
    <w:p w14:paraId="5103FCAA" w14:textId="5BEE30AD" w:rsidR="0050574F" w:rsidRPr="0050574F" w:rsidRDefault="0050574F" w:rsidP="0050574F">
      <w:pPr>
        <w:shd w:val="clear" w:color="auto" w:fill="FFFFFF"/>
        <w:rPr>
          <w:rFonts w:ascii="Roboto" w:hAnsi="Roboto"/>
          <w:color w:val="212121"/>
          <w:sz w:val="21"/>
          <w:szCs w:val="21"/>
        </w:rPr>
      </w:pPr>
      <w:r w:rsidRPr="0050574F">
        <w:rPr>
          <w:rFonts w:ascii="Roboto" w:hAnsi="Roboto"/>
          <w:noProof/>
          <w:color w:val="212121"/>
          <w:sz w:val="21"/>
          <w:szCs w:val="21"/>
        </w:rPr>
        <w:lastRenderedPageBreak/>
        <w:drawing>
          <wp:inline distT="0" distB="0" distL="0" distR="0" wp14:anchorId="750B285F" wp14:editId="3D03F581">
            <wp:extent cx="5149850" cy="4159250"/>
            <wp:effectExtent l="0" t="0" r="0" b="0"/>
            <wp:docPr id="1754280851" name="Picture 116"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0851" name="Picture 116" descr="A diagram of a box plo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49850" cy="4159250"/>
                    </a:xfrm>
                    <a:prstGeom prst="rect">
                      <a:avLst/>
                    </a:prstGeom>
                    <a:noFill/>
                    <a:ln>
                      <a:noFill/>
                    </a:ln>
                  </pic:spPr>
                </pic:pic>
              </a:graphicData>
            </a:graphic>
          </wp:inline>
        </w:drawing>
      </w:r>
    </w:p>
    <w:p w14:paraId="6AB8ECD9" w14:textId="77777777" w:rsidR="0050574F" w:rsidRPr="0050574F" w:rsidRDefault="0050574F" w:rsidP="0050574F"/>
    <w:p w14:paraId="4822DD35" w14:textId="665AC5C1" w:rsidR="006321DD" w:rsidRDefault="006321DD">
      <w:r>
        <w:br w:type="page"/>
      </w:r>
    </w:p>
    <w:p w14:paraId="43615860" w14:textId="6BB2EB5F" w:rsidR="00BD46FD" w:rsidRDefault="00254F7E" w:rsidP="00254F7E">
      <w:pPr>
        <w:pStyle w:val="Heading2"/>
      </w:pPr>
      <w:bookmarkStart w:id="106" w:name="_Toc161524843"/>
      <w:bookmarkStart w:id="107" w:name="_Toc161601887"/>
      <w:r>
        <w:lastRenderedPageBreak/>
        <w:t xml:space="preserve">Visualization of </w:t>
      </w:r>
      <w:r w:rsidR="006321DD">
        <w:t>Continuous Variable</w:t>
      </w:r>
      <w:bookmarkEnd w:id="106"/>
      <w:bookmarkEnd w:id="107"/>
    </w:p>
    <w:p w14:paraId="11CBAC74" w14:textId="43083B3E" w:rsidR="0019701F" w:rsidRPr="0019701F" w:rsidRDefault="0019701F" w:rsidP="0019701F">
      <w:pPr>
        <w:pStyle w:val="Heading3"/>
      </w:pPr>
      <w:bookmarkStart w:id="108" w:name="_Toc161524844"/>
      <w:bookmarkStart w:id="109" w:name="_Toc161601888"/>
      <w:r>
        <w:t>Density plots</w:t>
      </w:r>
      <w:bookmarkEnd w:id="108"/>
      <w:bookmarkEnd w:id="109"/>
    </w:p>
    <w:p w14:paraId="788579E7" w14:textId="37242C7F"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2518E581" wp14:editId="16D9A88F">
            <wp:extent cx="5274310" cy="3343910"/>
            <wp:effectExtent l="0" t="0" r="2540" b="8890"/>
            <wp:docPr id="969193910" name="Picture 189"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93910" name="Picture 189" descr="A graph of a number of patients&#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33A28A21" w14:textId="6FCE03D2"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47294D0C" wp14:editId="62444312">
            <wp:extent cx="5274310" cy="3317240"/>
            <wp:effectExtent l="0" t="0" r="2540" b="0"/>
            <wp:docPr id="1043401963" name="Picture 188" descr="A graph of a normal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1963" name="Picture 188" descr="A graph of a normal heart rate&#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3317240"/>
                    </a:xfrm>
                    <a:prstGeom prst="rect">
                      <a:avLst/>
                    </a:prstGeom>
                    <a:noFill/>
                    <a:ln>
                      <a:noFill/>
                    </a:ln>
                  </pic:spPr>
                </pic:pic>
              </a:graphicData>
            </a:graphic>
          </wp:inline>
        </w:drawing>
      </w:r>
    </w:p>
    <w:p w14:paraId="7D99ED86" w14:textId="3595D62F"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167D8E44" wp14:editId="22691D4D">
            <wp:extent cx="5274310" cy="3343910"/>
            <wp:effectExtent l="0" t="0" r="2540" b="8890"/>
            <wp:docPr id="1462330951" name="Picture 187" descr="A graph of a normal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30951" name="Picture 187" descr="A graph of a normal heart rate&#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153A3035" w14:textId="6A6D036C"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69C7966D" wp14:editId="20474D4B">
            <wp:extent cx="5274310" cy="3343910"/>
            <wp:effectExtent l="0" t="0" r="2540" b="8890"/>
            <wp:docPr id="741510074" name="Picture 186" descr="A graph of a normal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10074" name="Picture 186" descr="A graph of a normal heart rate&#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745824E9" w14:textId="3BE0EDA1"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28E2B7A1" wp14:editId="3F26503C">
            <wp:extent cx="5274310" cy="3343910"/>
            <wp:effectExtent l="0" t="0" r="2540" b="8890"/>
            <wp:docPr id="1157448343" name="Picture 185"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48343" name="Picture 185" descr="A graph of a normal distribution&#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748CFFAB" w14:textId="374FDBBF"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1CAB61C6" wp14:editId="363C031A">
            <wp:extent cx="5274310" cy="3343910"/>
            <wp:effectExtent l="0" t="0" r="2540" b="8890"/>
            <wp:docPr id="1460584646" name="Picture 184"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4646" name="Picture 184" descr="A diagram of a normal distribution&#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60393B3B" w14:textId="10433286"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75D2AAF0" wp14:editId="6F830427">
            <wp:extent cx="5274310" cy="3376295"/>
            <wp:effectExtent l="0" t="0" r="2540" b="0"/>
            <wp:docPr id="379634442" name="Picture 183"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4442" name="Picture 183" descr="A diagram of a normal distribution&#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EA226DF" w14:textId="3468B706"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2DF4BA5E" wp14:editId="3BF4AB9F">
            <wp:extent cx="5274310" cy="3308985"/>
            <wp:effectExtent l="0" t="0" r="2540" b="5715"/>
            <wp:docPr id="1905296628" name="Picture 182"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96628" name="Picture 182" descr="A graph of a normal distribution&#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308985"/>
                    </a:xfrm>
                    <a:prstGeom prst="rect">
                      <a:avLst/>
                    </a:prstGeom>
                    <a:noFill/>
                    <a:ln>
                      <a:noFill/>
                    </a:ln>
                  </pic:spPr>
                </pic:pic>
              </a:graphicData>
            </a:graphic>
          </wp:inline>
        </w:drawing>
      </w:r>
    </w:p>
    <w:p w14:paraId="7DB9E3B8" w14:textId="58602C18"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209E6152" wp14:editId="4DF558E5">
            <wp:extent cx="5274310" cy="3343910"/>
            <wp:effectExtent l="0" t="0" r="2540" b="8890"/>
            <wp:docPr id="951197965" name="Picture 181" descr="A graph of a normal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97965" name="Picture 181" descr="A graph of a normal pressur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5F61F836" w14:textId="323DC118"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770850F7" wp14:editId="4A7CD680">
            <wp:extent cx="5274310" cy="3343910"/>
            <wp:effectExtent l="0" t="0" r="2540" b="8890"/>
            <wp:docPr id="945796620" name="Picture 180" descr="A graph of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96620" name="Picture 180" descr="A graph of pressur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4C7C1EE3" w14:textId="6E778C82"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15170D31" wp14:editId="33235B6F">
            <wp:extent cx="5274310" cy="3343910"/>
            <wp:effectExtent l="0" t="0" r="2540" b="8890"/>
            <wp:docPr id="81477177" name="Picture 179" descr="A graph of a normal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7177" name="Picture 179" descr="A graph of a normal pressure&#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50B9BA30" w14:textId="7699B9B1"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3061D536" wp14:editId="51564B75">
            <wp:extent cx="5274310" cy="3376295"/>
            <wp:effectExtent l="0" t="0" r="2540" b="0"/>
            <wp:docPr id="1889258345" name="Picture 178" descr="A diagram of a normal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58345" name="Picture 178" descr="A diagram of a normal pressure&#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028A779" w14:textId="62A31101"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343D4C3D" wp14:editId="281FAFAC">
            <wp:extent cx="5274310" cy="3376295"/>
            <wp:effectExtent l="0" t="0" r="2540" b="0"/>
            <wp:docPr id="372124396" name="Picture 177" descr="A diagram of a normal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4396" name="Picture 177" descr="A diagram of a normal pressure&#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32AD6CE1" w14:textId="3E7D13DE"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2EA28EE9" wp14:editId="4DF15600">
            <wp:extent cx="5274310" cy="3412490"/>
            <wp:effectExtent l="0" t="0" r="2540" b="0"/>
            <wp:docPr id="1412049597" name="Picture 176"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49597" name="Picture 176" descr="A graph of a normal distribution&#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412490"/>
                    </a:xfrm>
                    <a:prstGeom prst="rect">
                      <a:avLst/>
                    </a:prstGeom>
                    <a:noFill/>
                    <a:ln>
                      <a:noFill/>
                    </a:ln>
                  </pic:spPr>
                </pic:pic>
              </a:graphicData>
            </a:graphic>
          </wp:inline>
        </w:drawing>
      </w:r>
    </w:p>
    <w:p w14:paraId="4236B5C0" w14:textId="3F879DAC"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2D5156D0" wp14:editId="3EF45C59">
            <wp:extent cx="5274310" cy="3412490"/>
            <wp:effectExtent l="0" t="0" r="2540" b="0"/>
            <wp:docPr id="1057364592" name="Picture 175"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4592" name="Picture 175" descr="A graph of a temperature&#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412490"/>
                    </a:xfrm>
                    <a:prstGeom prst="rect">
                      <a:avLst/>
                    </a:prstGeom>
                    <a:noFill/>
                    <a:ln>
                      <a:noFill/>
                    </a:ln>
                  </pic:spPr>
                </pic:pic>
              </a:graphicData>
            </a:graphic>
          </wp:inline>
        </w:drawing>
      </w:r>
    </w:p>
    <w:p w14:paraId="47E76FF3" w14:textId="1A6A6952"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247C3F0F" wp14:editId="67AE07B4">
            <wp:extent cx="5274310" cy="3412490"/>
            <wp:effectExtent l="0" t="0" r="2540" b="0"/>
            <wp:docPr id="613892525" name="Picture 174"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92525" name="Picture 174" descr="A graph of a temperature&#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3412490"/>
                    </a:xfrm>
                    <a:prstGeom prst="rect">
                      <a:avLst/>
                    </a:prstGeom>
                    <a:noFill/>
                    <a:ln>
                      <a:noFill/>
                    </a:ln>
                  </pic:spPr>
                </pic:pic>
              </a:graphicData>
            </a:graphic>
          </wp:inline>
        </w:drawing>
      </w:r>
    </w:p>
    <w:p w14:paraId="14BE9805" w14:textId="427DD509"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4D8BDF97" wp14:editId="1C109055">
            <wp:extent cx="5274310" cy="3376295"/>
            <wp:effectExtent l="0" t="0" r="2540" b="0"/>
            <wp:docPr id="916131986" name="Picture 173"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1986" name="Picture 173" descr="A graph of a number of different colored lines&#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6EDAAA04" w14:textId="0918FD6C"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0A0D8617" wp14:editId="18582891">
            <wp:extent cx="5274310" cy="3412490"/>
            <wp:effectExtent l="0" t="0" r="2540" b="0"/>
            <wp:docPr id="1283537053" name="Picture 172" descr="A graph of a normality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7053" name="Picture 172" descr="A graph of a normality line&#10;&#10;Description automatically generated with medium confidenc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3412490"/>
                    </a:xfrm>
                    <a:prstGeom prst="rect">
                      <a:avLst/>
                    </a:prstGeom>
                    <a:noFill/>
                    <a:ln>
                      <a:noFill/>
                    </a:ln>
                  </pic:spPr>
                </pic:pic>
              </a:graphicData>
            </a:graphic>
          </wp:inline>
        </w:drawing>
      </w:r>
    </w:p>
    <w:p w14:paraId="55B9501E" w14:textId="20D17405"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43DDD8DA" wp14:editId="57B39E6C">
            <wp:extent cx="5274310" cy="3412490"/>
            <wp:effectExtent l="0" t="0" r="2540" b="0"/>
            <wp:docPr id="1963954217" name="Picture 17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4217" name="Picture 171" descr="A graph of a normal distribution&#10;&#10;Description automatically generated with medium confidenc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3412490"/>
                    </a:xfrm>
                    <a:prstGeom prst="rect">
                      <a:avLst/>
                    </a:prstGeom>
                    <a:noFill/>
                    <a:ln>
                      <a:noFill/>
                    </a:ln>
                  </pic:spPr>
                </pic:pic>
              </a:graphicData>
            </a:graphic>
          </wp:inline>
        </w:drawing>
      </w:r>
    </w:p>
    <w:p w14:paraId="414361B2" w14:textId="4BA1EBB6"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30D4FB63" wp14:editId="5DD4E6AA">
            <wp:extent cx="5274310" cy="3443605"/>
            <wp:effectExtent l="0" t="0" r="2540" b="4445"/>
            <wp:docPr id="1303849878" name="Picture 170"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49878" name="Picture 170" descr="A diagram of a normal distribution&#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443605"/>
                    </a:xfrm>
                    <a:prstGeom prst="rect">
                      <a:avLst/>
                    </a:prstGeom>
                    <a:noFill/>
                    <a:ln>
                      <a:noFill/>
                    </a:ln>
                  </pic:spPr>
                </pic:pic>
              </a:graphicData>
            </a:graphic>
          </wp:inline>
        </w:drawing>
      </w:r>
    </w:p>
    <w:p w14:paraId="5107B87D" w14:textId="55395005"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75BCD6C9" wp14:editId="4B6DFABF">
            <wp:extent cx="5274310" cy="3463290"/>
            <wp:effectExtent l="0" t="0" r="2540" b="3810"/>
            <wp:docPr id="342001797" name="Picture 169"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01797" name="Picture 169" descr="A graph of a normal distribution&#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463290"/>
                    </a:xfrm>
                    <a:prstGeom prst="rect">
                      <a:avLst/>
                    </a:prstGeom>
                    <a:noFill/>
                    <a:ln>
                      <a:noFill/>
                    </a:ln>
                  </pic:spPr>
                </pic:pic>
              </a:graphicData>
            </a:graphic>
          </wp:inline>
        </w:drawing>
      </w:r>
    </w:p>
    <w:p w14:paraId="303D708C" w14:textId="73EA67C6"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6888C458" wp14:editId="37E8AABA">
            <wp:extent cx="5274310" cy="3463290"/>
            <wp:effectExtent l="0" t="0" r="2540" b="3810"/>
            <wp:docPr id="798082057" name="Picture 168"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82057" name="Picture 168" descr="A diagram of a normal distribution&#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63290"/>
                    </a:xfrm>
                    <a:prstGeom prst="rect">
                      <a:avLst/>
                    </a:prstGeom>
                    <a:noFill/>
                    <a:ln>
                      <a:noFill/>
                    </a:ln>
                  </pic:spPr>
                </pic:pic>
              </a:graphicData>
            </a:graphic>
          </wp:inline>
        </w:drawing>
      </w:r>
    </w:p>
    <w:p w14:paraId="40137C3B" w14:textId="548E472A"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61E15063" wp14:editId="2C3A52FC">
            <wp:extent cx="5274310" cy="3343910"/>
            <wp:effectExtent l="0" t="0" r="2540" b="8890"/>
            <wp:docPr id="1509142879" name="Picture 167"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42879" name="Picture 167" descr="A graph of a normal distribution&#10;&#10;Description automatically generated with medium confidenc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4691C750" w14:textId="0D40D4A0"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1BD5DFCD" wp14:editId="7F4821AD">
            <wp:extent cx="5274310" cy="3308985"/>
            <wp:effectExtent l="0" t="0" r="2540" b="5715"/>
            <wp:docPr id="1511069875" name="Picture 166" descr="A graph of blood gluc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9875" name="Picture 166" descr="A graph of blood glucos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308985"/>
                    </a:xfrm>
                    <a:prstGeom prst="rect">
                      <a:avLst/>
                    </a:prstGeom>
                    <a:noFill/>
                    <a:ln>
                      <a:noFill/>
                    </a:ln>
                  </pic:spPr>
                </pic:pic>
              </a:graphicData>
            </a:graphic>
          </wp:inline>
        </w:drawing>
      </w:r>
    </w:p>
    <w:p w14:paraId="619826C5" w14:textId="0B2A23DF"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76F77C48" wp14:editId="2C13B597">
            <wp:extent cx="5274310" cy="3343910"/>
            <wp:effectExtent l="0" t="0" r="2540" b="8890"/>
            <wp:docPr id="1663553194" name="Picture 165" descr="A graph of blood gluc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3194" name="Picture 165" descr="A graph of blood glucos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25144430" w14:textId="0919790E"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0F67DAEF" wp14:editId="72A6EE86">
            <wp:extent cx="5274310" cy="3376295"/>
            <wp:effectExtent l="0" t="0" r="2540" b="0"/>
            <wp:docPr id="115693984" name="Picture 164" descr="A graph of a person with a number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984" name="Picture 164" descr="A graph of a person with a number of colored bars&#10;&#10;Description automatically generated with medium confidenc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15889924" w14:textId="2343D3AD"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1E46B135" wp14:editId="0A60164A">
            <wp:extent cx="5274310" cy="3376295"/>
            <wp:effectExtent l="0" t="0" r="2540" b="0"/>
            <wp:docPr id="913203359" name="Picture 163" descr="A graph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03359" name="Picture 163" descr="A graph of a person's body&#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3467BA4B" w14:textId="5FF79539"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19090271" wp14:editId="0F5C38B1">
            <wp:extent cx="5274310" cy="3376295"/>
            <wp:effectExtent l="0" t="0" r="2540" b="0"/>
            <wp:docPr id="1880054414" name="Picture 16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4414" name="Picture 162" descr="A graph of a graph&#10;&#10;Description automatically generated with medium confidenc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A629C47" w14:textId="6478D58E"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09AF67C5" wp14:editId="456F9375">
            <wp:extent cx="5274310" cy="3376295"/>
            <wp:effectExtent l="0" t="0" r="2540" b="0"/>
            <wp:docPr id="593520167" name="Picture 16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0167" name="Picture 161" descr="A graph of a normal distribution&#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411F8C8" w14:textId="49EFCC51"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292CA551" wp14:editId="634E3262">
            <wp:extent cx="5274310" cy="3376295"/>
            <wp:effectExtent l="0" t="0" r="2540" b="0"/>
            <wp:docPr id="1600203841" name="Picture 160" descr="A graph of a number of bu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3841" name="Picture 160" descr="A graph of a number of buns&#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4081D1D8" w14:textId="192025AC"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30CEE978" wp14:editId="3E8BED6C">
            <wp:extent cx="5274310" cy="3376295"/>
            <wp:effectExtent l="0" t="0" r="2540" b="0"/>
            <wp:docPr id="808324123" name="Picture 159"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24123" name="Picture 159" descr="A graph of a normal distribution&#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4F5C265B" w14:textId="5EFDE98A"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0CDF80A8" wp14:editId="2D883FA2">
            <wp:extent cx="5274310" cy="3412490"/>
            <wp:effectExtent l="0" t="0" r="2540" b="0"/>
            <wp:docPr id="1347797632" name="Picture 158" descr="A graph of a number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7632" name="Picture 158" descr="A graph of a number of colored lines&#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3412490"/>
                    </a:xfrm>
                    <a:prstGeom prst="rect">
                      <a:avLst/>
                    </a:prstGeom>
                    <a:noFill/>
                    <a:ln>
                      <a:noFill/>
                    </a:ln>
                  </pic:spPr>
                </pic:pic>
              </a:graphicData>
            </a:graphic>
          </wp:inline>
        </w:drawing>
      </w:r>
    </w:p>
    <w:p w14:paraId="1D385790" w14:textId="06F170EF"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75575B42" wp14:editId="6D4B9073">
            <wp:extent cx="5274310" cy="3412490"/>
            <wp:effectExtent l="0" t="0" r="2540" b="0"/>
            <wp:docPr id="409579720" name="Picture 157" descr="A graph of creat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79720" name="Picture 157" descr="A graph of creatin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3412490"/>
                    </a:xfrm>
                    <a:prstGeom prst="rect">
                      <a:avLst/>
                    </a:prstGeom>
                    <a:noFill/>
                    <a:ln>
                      <a:noFill/>
                    </a:ln>
                  </pic:spPr>
                </pic:pic>
              </a:graphicData>
            </a:graphic>
          </wp:inline>
        </w:drawing>
      </w:r>
    </w:p>
    <w:p w14:paraId="1583F560" w14:textId="671D6225"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3354F5F4" wp14:editId="507301EB">
            <wp:extent cx="5274310" cy="3412490"/>
            <wp:effectExtent l="0" t="0" r="2540" b="0"/>
            <wp:docPr id="1862020171" name="Picture 156" descr="A graph of creat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20171" name="Picture 156" descr="A graph of creatine&#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3412490"/>
                    </a:xfrm>
                    <a:prstGeom prst="rect">
                      <a:avLst/>
                    </a:prstGeom>
                    <a:noFill/>
                    <a:ln>
                      <a:noFill/>
                    </a:ln>
                  </pic:spPr>
                </pic:pic>
              </a:graphicData>
            </a:graphic>
          </wp:inline>
        </w:drawing>
      </w:r>
    </w:p>
    <w:p w14:paraId="026910FC" w14:textId="26F78637"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5D6C5899" wp14:editId="3AE2B99D">
            <wp:extent cx="5274310" cy="3333115"/>
            <wp:effectExtent l="0" t="0" r="2540" b="635"/>
            <wp:docPr id="1109957912" name="Picture 155"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57912" name="Picture 155" descr="A diagram of a normal distribution&#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3333115"/>
                    </a:xfrm>
                    <a:prstGeom prst="rect">
                      <a:avLst/>
                    </a:prstGeom>
                    <a:noFill/>
                    <a:ln>
                      <a:noFill/>
                    </a:ln>
                  </pic:spPr>
                </pic:pic>
              </a:graphicData>
            </a:graphic>
          </wp:inline>
        </w:drawing>
      </w:r>
    </w:p>
    <w:p w14:paraId="13BD545D" w14:textId="23C858FC" w:rsidR="00CE2712" w:rsidRP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drawing>
          <wp:inline distT="0" distB="0" distL="0" distR="0" wp14:anchorId="208FBFF3" wp14:editId="15D19185">
            <wp:extent cx="5274310" cy="3343910"/>
            <wp:effectExtent l="0" t="0" r="2540" b="8890"/>
            <wp:docPr id="854336929" name="Picture 154"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36929" name="Picture 154" descr="A diagram of a normal distribution&#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3343910"/>
                    </a:xfrm>
                    <a:prstGeom prst="rect">
                      <a:avLst/>
                    </a:prstGeom>
                    <a:noFill/>
                    <a:ln>
                      <a:noFill/>
                    </a:ln>
                  </pic:spPr>
                </pic:pic>
              </a:graphicData>
            </a:graphic>
          </wp:inline>
        </w:drawing>
      </w:r>
    </w:p>
    <w:p w14:paraId="615A2BD5" w14:textId="45B37F68" w:rsidR="00CE2712" w:rsidRDefault="00CE2712" w:rsidP="00CE2712">
      <w:pPr>
        <w:shd w:val="clear" w:color="auto" w:fill="FFFFFF"/>
        <w:rPr>
          <w:rFonts w:ascii="Roboto" w:hAnsi="Roboto"/>
          <w:color w:val="212121"/>
          <w:sz w:val="21"/>
          <w:szCs w:val="21"/>
        </w:rPr>
      </w:pPr>
      <w:r w:rsidRPr="00CE2712">
        <w:rPr>
          <w:rFonts w:ascii="Roboto" w:hAnsi="Roboto"/>
          <w:noProof/>
          <w:color w:val="212121"/>
          <w:sz w:val="21"/>
          <w:szCs w:val="21"/>
        </w:rPr>
        <w:lastRenderedPageBreak/>
        <w:drawing>
          <wp:inline distT="0" distB="0" distL="0" distR="0" wp14:anchorId="45C38300" wp14:editId="750B1863">
            <wp:extent cx="5274310" cy="3376295"/>
            <wp:effectExtent l="0" t="0" r="2540" b="0"/>
            <wp:docPr id="476158451" name="Picture 153"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58451" name="Picture 153" descr="A graph of a normal distribution&#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376295"/>
                    </a:xfrm>
                    <a:prstGeom prst="rect">
                      <a:avLst/>
                    </a:prstGeom>
                    <a:noFill/>
                    <a:ln>
                      <a:noFill/>
                    </a:ln>
                  </pic:spPr>
                </pic:pic>
              </a:graphicData>
            </a:graphic>
          </wp:inline>
        </w:drawing>
      </w:r>
    </w:p>
    <w:p w14:paraId="08561435" w14:textId="77777777" w:rsidR="005B58C8" w:rsidRDefault="005B58C8" w:rsidP="00CE2712">
      <w:pPr>
        <w:shd w:val="clear" w:color="auto" w:fill="FFFFFF"/>
        <w:rPr>
          <w:rFonts w:ascii="Roboto" w:hAnsi="Roboto"/>
          <w:color w:val="212121"/>
          <w:sz w:val="21"/>
          <w:szCs w:val="21"/>
        </w:rPr>
      </w:pPr>
    </w:p>
    <w:p w14:paraId="6DD5935C" w14:textId="77777777" w:rsidR="002701C7" w:rsidRPr="002701C7" w:rsidRDefault="002701C7" w:rsidP="002701C7"/>
    <w:p w14:paraId="77903406" w14:textId="01932478" w:rsidR="004F4714" w:rsidRDefault="004F4714" w:rsidP="004F4714"/>
    <w:p w14:paraId="5D939673" w14:textId="77777777" w:rsidR="009130A5" w:rsidRDefault="009130A5" w:rsidP="004F4714"/>
    <w:p w14:paraId="48B17953" w14:textId="50C3C616" w:rsidR="009130A5" w:rsidRPr="004F4714" w:rsidRDefault="009130A5" w:rsidP="004F4714"/>
    <w:sectPr w:rsidR="009130A5" w:rsidRPr="004F4714" w:rsidSect="00A87EDF">
      <w:footerReference w:type="default" r:id="rId276"/>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BB3F74" w14:textId="77777777" w:rsidR="00A87EDF" w:rsidRDefault="00A87EDF" w:rsidP="00505D15">
      <w:r>
        <w:separator/>
      </w:r>
    </w:p>
  </w:endnote>
  <w:endnote w:type="continuationSeparator" w:id="0">
    <w:p w14:paraId="7048A8E2" w14:textId="77777777" w:rsidR="00A87EDF" w:rsidRDefault="00A87EDF" w:rsidP="00505D15">
      <w:r>
        <w:continuationSeparator/>
      </w:r>
    </w:p>
  </w:endnote>
  <w:endnote w:type="continuationNotice" w:id="1">
    <w:p w14:paraId="12137385" w14:textId="77777777" w:rsidR="00A87EDF" w:rsidRDefault="00A87E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var(--colab-code-font-family)">
    <w:altName w:val="Cambria"/>
    <w:charset w:val="01"/>
    <w:family w:val="roman"/>
    <w:pitch w:val="variable"/>
  </w:font>
  <w:font w:name="Segoe UI">
    <w:panose1 w:val="020B0502040204020203"/>
    <w:charset w:val="00"/>
    <w:family w:val="swiss"/>
    <w:pitch w:val="variable"/>
    <w:sig w:usb0="E4002EFF" w:usb1="C000E47F" w:usb2="00000009" w:usb3="00000000" w:csb0="000001FF" w:csb1="00000000"/>
  </w:font>
  <w:font w:name="Aptos Narrow">
    <w:altName w:val="Calibri"/>
    <w:charset w:val="00"/>
    <w:family w:val="swiss"/>
    <w:pitch w:val="variable"/>
    <w:sig w:usb0="20000287" w:usb1="00000003"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A7BC6" w14:textId="786A29A6" w:rsidR="00AE4558" w:rsidRDefault="00AE4558">
    <w:pPr>
      <w:pStyle w:val="Footer"/>
    </w:pPr>
  </w:p>
  <w:p w14:paraId="535A26B6" w14:textId="17560D57" w:rsidR="00960CA1" w:rsidRPr="00A41CFC" w:rsidRDefault="00960C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CF66CA" w14:textId="77777777" w:rsidR="00A87EDF" w:rsidRDefault="00A87EDF" w:rsidP="00505D15">
      <w:r>
        <w:separator/>
      </w:r>
    </w:p>
  </w:footnote>
  <w:footnote w:type="continuationSeparator" w:id="0">
    <w:p w14:paraId="412D8B09" w14:textId="77777777" w:rsidR="00A87EDF" w:rsidRDefault="00A87EDF" w:rsidP="00505D15">
      <w:r>
        <w:continuationSeparator/>
      </w:r>
    </w:p>
  </w:footnote>
  <w:footnote w:type="continuationNotice" w:id="1">
    <w:p w14:paraId="0BCDD21D" w14:textId="77777777" w:rsidR="00A87EDF" w:rsidRDefault="00A87EDF"/>
  </w:footnote>
  <w:footnote w:id="2">
    <w:p w14:paraId="5F8A25ED" w14:textId="77777777" w:rsidR="008A3C7A" w:rsidRDefault="008A3C7A" w:rsidP="008A3C7A">
      <w:pPr>
        <w:rPr>
          <w:lang w:val="en-SG" w:eastAsia="zh-CN"/>
        </w:rPr>
      </w:pPr>
      <w:r>
        <w:rPr>
          <w:rStyle w:val="FootnoteReference"/>
        </w:rPr>
        <w:footnoteRef/>
      </w:r>
      <w:r>
        <w:t xml:space="preserve"> M A Papadakis et al., “Prognosis of Mechanically Ventilated Patients,” </w:t>
      </w:r>
      <w:r>
        <w:rPr>
          <w:i/>
          <w:iCs/>
        </w:rPr>
        <w:t>The Western Journal of Medicine</w:t>
      </w:r>
      <w:r>
        <w:t xml:space="preserve"> 159, no. 6 (December 1993): 659–64, </w:t>
      </w:r>
      <w:hyperlink r:id="rId1" w:history="1">
        <w:r>
          <w:rPr>
            <w:rStyle w:val="Hyperlink"/>
            <w:rFonts w:eastAsiaTheme="majorEastAsia"/>
          </w:rPr>
          <w:t>https://www.ncbi.nlm.nih.gov/pmc/articles/PMC1022451/</w:t>
        </w:r>
      </w:hyperlink>
      <w:r>
        <w:t>.</w:t>
      </w:r>
    </w:p>
    <w:p w14:paraId="3FFEA78B" w14:textId="51DDD4A1" w:rsidR="008A3C7A" w:rsidRPr="008A3C7A" w:rsidRDefault="008A3C7A">
      <w:pPr>
        <w:pStyle w:val="FootnoteText"/>
        <w:rPr>
          <w:lang w:val="en-SG"/>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B3B30"/>
    <w:multiLevelType w:val="hybridMultilevel"/>
    <w:tmpl w:val="D5909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30DDD"/>
    <w:multiLevelType w:val="hybridMultilevel"/>
    <w:tmpl w:val="271A95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C550F92"/>
    <w:multiLevelType w:val="hybridMultilevel"/>
    <w:tmpl w:val="A40008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3D31A72"/>
    <w:multiLevelType w:val="hybridMultilevel"/>
    <w:tmpl w:val="A050A9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4C261E8"/>
    <w:multiLevelType w:val="multilevel"/>
    <w:tmpl w:val="7D3A96C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5" w15:restartNumberingAfterBreak="0">
    <w:nsid w:val="2F8C3B62"/>
    <w:multiLevelType w:val="hybridMultilevel"/>
    <w:tmpl w:val="E6028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061EC6"/>
    <w:multiLevelType w:val="hybridMultilevel"/>
    <w:tmpl w:val="A40008D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0E61897"/>
    <w:multiLevelType w:val="hybridMultilevel"/>
    <w:tmpl w:val="15BA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C9077E"/>
    <w:multiLevelType w:val="hybridMultilevel"/>
    <w:tmpl w:val="2D348B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3F51BF5"/>
    <w:multiLevelType w:val="hybridMultilevel"/>
    <w:tmpl w:val="9BE63B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58667B77"/>
    <w:multiLevelType w:val="hybridMultilevel"/>
    <w:tmpl w:val="F022FDFC"/>
    <w:lvl w:ilvl="0" w:tplc="074AFABE">
      <w:numFmt w:val="bullet"/>
      <w:lvlText w:val="-"/>
      <w:lvlJc w:val="left"/>
      <w:pPr>
        <w:ind w:left="720" w:hanging="360"/>
      </w:pPr>
      <w:rPr>
        <w:rFonts w:ascii="Aptos" w:eastAsiaTheme="minorEastAsia" w:hAnsi="Apto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62826985"/>
    <w:multiLevelType w:val="hybridMultilevel"/>
    <w:tmpl w:val="DCA08820"/>
    <w:lvl w:ilvl="0" w:tplc="0FC0BB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3A459CC"/>
    <w:multiLevelType w:val="hybridMultilevel"/>
    <w:tmpl w:val="3CA4AC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55F3F1B"/>
    <w:multiLevelType w:val="hybridMultilevel"/>
    <w:tmpl w:val="53D4599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6B863C31"/>
    <w:multiLevelType w:val="hybridMultilevel"/>
    <w:tmpl w:val="AF804CB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7100600F"/>
    <w:multiLevelType w:val="hybridMultilevel"/>
    <w:tmpl w:val="A40008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3040881">
    <w:abstractNumId w:val="10"/>
  </w:num>
  <w:num w:numId="2" w16cid:durableId="1190024024">
    <w:abstractNumId w:val="6"/>
  </w:num>
  <w:num w:numId="3" w16cid:durableId="1413039657">
    <w:abstractNumId w:val="12"/>
  </w:num>
  <w:num w:numId="4" w16cid:durableId="625358143">
    <w:abstractNumId w:val="14"/>
  </w:num>
  <w:num w:numId="5" w16cid:durableId="1088506073">
    <w:abstractNumId w:val="4"/>
  </w:num>
  <w:num w:numId="6" w16cid:durableId="217715337">
    <w:abstractNumId w:val="9"/>
  </w:num>
  <w:num w:numId="7" w16cid:durableId="768550591">
    <w:abstractNumId w:val="3"/>
  </w:num>
  <w:num w:numId="8" w16cid:durableId="492449618">
    <w:abstractNumId w:val="1"/>
  </w:num>
  <w:num w:numId="9" w16cid:durableId="1419597388">
    <w:abstractNumId w:val="13"/>
  </w:num>
  <w:num w:numId="10" w16cid:durableId="1482889755">
    <w:abstractNumId w:val="7"/>
  </w:num>
  <w:num w:numId="11" w16cid:durableId="1869945168">
    <w:abstractNumId w:val="8"/>
  </w:num>
  <w:num w:numId="12" w16cid:durableId="1698239015">
    <w:abstractNumId w:val="11"/>
  </w:num>
  <w:num w:numId="13" w16cid:durableId="1448355931">
    <w:abstractNumId w:val="5"/>
  </w:num>
  <w:num w:numId="14" w16cid:durableId="366298753">
    <w:abstractNumId w:val="0"/>
  </w:num>
  <w:num w:numId="15" w16cid:durableId="1958179882">
    <w:abstractNumId w:val="2"/>
  </w:num>
  <w:num w:numId="16" w16cid:durableId="14734763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DFB"/>
    <w:rsid w:val="000001AA"/>
    <w:rsid w:val="0000021C"/>
    <w:rsid w:val="0000031D"/>
    <w:rsid w:val="00001582"/>
    <w:rsid w:val="00001677"/>
    <w:rsid w:val="000038BD"/>
    <w:rsid w:val="00005267"/>
    <w:rsid w:val="000066BB"/>
    <w:rsid w:val="0000730E"/>
    <w:rsid w:val="00010B79"/>
    <w:rsid w:val="00013A65"/>
    <w:rsid w:val="00013F73"/>
    <w:rsid w:val="00014284"/>
    <w:rsid w:val="00017F79"/>
    <w:rsid w:val="00021974"/>
    <w:rsid w:val="00023964"/>
    <w:rsid w:val="0002401D"/>
    <w:rsid w:val="00024A5B"/>
    <w:rsid w:val="00025D72"/>
    <w:rsid w:val="00025E23"/>
    <w:rsid w:val="00026989"/>
    <w:rsid w:val="00027763"/>
    <w:rsid w:val="00027C72"/>
    <w:rsid w:val="00031708"/>
    <w:rsid w:val="0003418C"/>
    <w:rsid w:val="000347FF"/>
    <w:rsid w:val="00035646"/>
    <w:rsid w:val="00036A93"/>
    <w:rsid w:val="00036D06"/>
    <w:rsid w:val="00037513"/>
    <w:rsid w:val="0003790D"/>
    <w:rsid w:val="00041CEF"/>
    <w:rsid w:val="00042622"/>
    <w:rsid w:val="00045B1B"/>
    <w:rsid w:val="00045E0E"/>
    <w:rsid w:val="00046D68"/>
    <w:rsid w:val="00050699"/>
    <w:rsid w:val="00050F36"/>
    <w:rsid w:val="0005206A"/>
    <w:rsid w:val="0005246C"/>
    <w:rsid w:val="00054751"/>
    <w:rsid w:val="00055FF7"/>
    <w:rsid w:val="0005706B"/>
    <w:rsid w:val="00057C93"/>
    <w:rsid w:val="00057D21"/>
    <w:rsid w:val="0006133B"/>
    <w:rsid w:val="0006349C"/>
    <w:rsid w:val="00064393"/>
    <w:rsid w:val="00064675"/>
    <w:rsid w:val="00064C60"/>
    <w:rsid w:val="00065AA3"/>
    <w:rsid w:val="00070CB4"/>
    <w:rsid w:val="0007474B"/>
    <w:rsid w:val="00074E77"/>
    <w:rsid w:val="000768F7"/>
    <w:rsid w:val="0007792F"/>
    <w:rsid w:val="0008077F"/>
    <w:rsid w:val="00080E69"/>
    <w:rsid w:val="000810C7"/>
    <w:rsid w:val="000816C9"/>
    <w:rsid w:val="000818BC"/>
    <w:rsid w:val="0008499B"/>
    <w:rsid w:val="000850E5"/>
    <w:rsid w:val="00086053"/>
    <w:rsid w:val="00086752"/>
    <w:rsid w:val="0009194B"/>
    <w:rsid w:val="000926DF"/>
    <w:rsid w:val="00094A07"/>
    <w:rsid w:val="00095DB2"/>
    <w:rsid w:val="000A2998"/>
    <w:rsid w:val="000A2A65"/>
    <w:rsid w:val="000A44B7"/>
    <w:rsid w:val="000A62EB"/>
    <w:rsid w:val="000B0ACF"/>
    <w:rsid w:val="000B14A7"/>
    <w:rsid w:val="000B2306"/>
    <w:rsid w:val="000B27E0"/>
    <w:rsid w:val="000B307B"/>
    <w:rsid w:val="000B4B93"/>
    <w:rsid w:val="000B51AE"/>
    <w:rsid w:val="000B5460"/>
    <w:rsid w:val="000B54C7"/>
    <w:rsid w:val="000B76E9"/>
    <w:rsid w:val="000C1770"/>
    <w:rsid w:val="000C22F2"/>
    <w:rsid w:val="000C24AB"/>
    <w:rsid w:val="000C31AC"/>
    <w:rsid w:val="000C35A8"/>
    <w:rsid w:val="000C3C09"/>
    <w:rsid w:val="000C44B1"/>
    <w:rsid w:val="000C5375"/>
    <w:rsid w:val="000D2CDE"/>
    <w:rsid w:val="000D45AF"/>
    <w:rsid w:val="000D4601"/>
    <w:rsid w:val="000D5476"/>
    <w:rsid w:val="000D65A1"/>
    <w:rsid w:val="000D6BDA"/>
    <w:rsid w:val="000D6EB7"/>
    <w:rsid w:val="000D79FA"/>
    <w:rsid w:val="000E00CB"/>
    <w:rsid w:val="000E2305"/>
    <w:rsid w:val="000E280B"/>
    <w:rsid w:val="000E46E0"/>
    <w:rsid w:val="000E7C55"/>
    <w:rsid w:val="000F1B2F"/>
    <w:rsid w:val="000F27CE"/>
    <w:rsid w:val="000F2EB0"/>
    <w:rsid w:val="000F419B"/>
    <w:rsid w:val="000F50F0"/>
    <w:rsid w:val="000F53A7"/>
    <w:rsid w:val="000F54A6"/>
    <w:rsid w:val="000F7E34"/>
    <w:rsid w:val="00100075"/>
    <w:rsid w:val="001015CE"/>
    <w:rsid w:val="00104FF6"/>
    <w:rsid w:val="00105476"/>
    <w:rsid w:val="00105CAB"/>
    <w:rsid w:val="00105DBE"/>
    <w:rsid w:val="00111496"/>
    <w:rsid w:val="00111B60"/>
    <w:rsid w:val="00112EFF"/>
    <w:rsid w:val="00115462"/>
    <w:rsid w:val="00115ADB"/>
    <w:rsid w:val="00115D93"/>
    <w:rsid w:val="00116920"/>
    <w:rsid w:val="00116A56"/>
    <w:rsid w:val="001221ED"/>
    <w:rsid w:val="00124186"/>
    <w:rsid w:val="00124A30"/>
    <w:rsid w:val="0012690A"/>
    <w:rsid w:val="0012764F"/>
    <w:rsid w:val="00127DB0"/>
    <w:rsid w:val="0013044E"/>
    <w:rsid w:val="00130AB4"/>
    <w:rsid w:val="00133263"/>
    <w:rsid w:val="001337FA"/>
    <w:rsid w:val="00133A81"/>
    <w:rsid w:val="00134961"/>
    <w:rsid w:val="0013612B"/>
    <w:rsid w:val="00137DFD"/>
    <w:rsid w:val="00137E70"/>
    <w:rsid w:val="001405EF"/>
    <w:rsid w:val="00140B68"/>
    <w:rsid w:val="001448E7"/>
    <w:rsid w:val="00144D24"/>
    <w:rsid w:val="001459CC"/>
    <w:rsid w:val="0014786D"/>
    <w:rsid w:val="001503C4"/>
    <w:rsid w:val="00150A64"/>
    <w:rsid w:val="00153222"/>
    <w:rsid w:val="001545BA"/>
    <w:rsid w:val="0015525C"/>
    <w:rsid w:val="00157B5B"/>
    <w:rsid w:val="00160BE8"/>
    <w:rsid w:val="00160E50"/>
    <w:rsid w:val="00162F5D"/>
    <w:rsid w:val="00163400"/>
    <w:rsid w:val="001656FF"/>
    <w:rsid w:val="00165DB1"/>
    <w:rsid w:val="0016793B"/>
    <w:rsid w:val="00170490"/>
    <w:rsid w:val="00174B62"/>
    <w:rsid w:val="001752D2"/>
    <w:rsid w:val="001757A1"/>
    <w:rsid w:val="00176B30"/>
    <w:rsid w:val="00181A36"/>
    <w:rsid w:val="00181CE1"/>
    <w:rsid w:val="00182A0E"/>
    <w:rsid w:val="00184414"/>
    <w:rsid w:val="00184F7F"/>
    <w:rsid w:val="00185374"/>
    <w:rsid w:val="00185551"/>
    <w:rsid w:val="00185ABD"/>
    <w:rsid w:val="00185BB2"/>
    <w:rsid w:val="00186627"/>
    <w:rsid w:val="001872D8"/>
    <w:rsid w:val="00190C4A"/>
    <w:rsid w:val="00191FA3"/>
    <w:rsid w:val="00192E2A"/>
    <w:rsid w:val="0019701F"/>
    <w:rsid w:val="00197AD2"/>
    <w:rsid w:val="001A00EF"/>
    <w:rsid w:val="001A0AB3"/>
    <w:rsid w:val="001A20D5"/>
    <w:rsid w:val="001A2D4B"/>
    <w:rsid w:val="001A3C14"/>
    <w:rsid w:val="001A436C"/>
    <w:rsid w:val="001A458D"/>
    <w:rsid w:val="001A5430"/>
    <w:rsid w:val="001A6230"/>
    <w:rsid w:val="001B1FF4"/>
    <w:rsid w:val="001B2F46"/>
    <w:rsid w:val="001B3F4C"/>
    <w:rsid w:val="001B443E"/>
    <w:rsid w:val="001B47A7"/>
    <w:rsid w:val="001B618B"/>
    <w:rsid w:val="001B66D4"/>
    <w:rsid w:val="001C0935"/>
    <w:rsid w:val="001C1502"/>
    <w:rsid w:val="001C1AE7"/>
    <w:rsid w:val="001C1D59"/>
    <w:rsid w:val="001C5603"/>
    <w:rsid w:val="001C578A"/>
    <w:rsid w:val="001D12C6"/>
    <w:rsid w:val="001D40C0"/>
    <w:rsid w:val="001D4FE4"/>
    <w:rsid w:val="001E0659"/>
    <w:rsid w:val="001E08E7"/>
    <w:rsid w:val="001E0E46"/>
    <w:rsid w:val="001E213A"/>
    <w:rsid w:val="001E2829"/>
    <w:rsid w:val="001E33B0"/>
    <w:rsid w:val="001E392B"/>
    <w:rsid w:val="001E393C"/>
    <w:rsid w:val="001E49E9"/>
    <w:rsid w:val="001F0E23"/>
    <w:rsid w:val="001F0FD0"/>
    <w:rsid w:val="001F369B"/>
    <w:rsid w:val="001F3CFD"/>
    <w:rsid w:val="001F418F"/>
    <w:rsid w:val="001F4990"/>
    <w:rsid w:val="00200401"/>
    <w:rsid w:val="00201FAC"/>
    <w:rsid w:val="0020272B"/>
    <w:rsid w:val="00203DF7"/>
    <w:rsid w:val="00203EC0"/>
    <w:rsid w:val="00204F01"/>
    <w:rsid w:val="002054D8"/>
    <w:rsid w:val="002070DF"/>
    <w:rsid w:val="00207DF6"/>
    <w:rsid w:val="00207E18"/>
    <w:rsid w:val="0021028D"/>
    <w:rsid w:val="00211085"/>
    <w:rsid w:val="0021182D"/>
    <w:rsid w:val="00212D5E"/>
    <w:rsid w:val="00223E25"/>
    <w:rsid w:val="002254B6"/>
    <w:rsid w:val="00225C5D"/>
    <w:rsid w:val="00230657"/>
    <w:rsid w:val="002312A7"/>
    <w:rsid w:val="00231CB7"/>
    <w:rsid w:val="0023511C"/>
    <w:rsid w:val="00236769"/>
    <w:rsid w:val="00240BFD"/>
    <w:rsid w:val="00242C46"/>
    <w:rsid w:val="00242FC5"/>
    <w:rsid w:val="00244B9B"/>
    <w:rsid w:val="00244D28"/>
    <w:rsid w:val="0024511C"/>
    <w:rsid w:val="00247BB1"/>
    <w:rsid w:val="0025007C"/>
    <w:rsid w:val="002529A9"/>
    <w:rsid w:val="002547F7"/>
    <w:rsid w:val="00254F7E"/>
    <w:rsid w:val="00261C6A"/>
    <w:rsid w:val="002621AF"/>
    <w:rsid w:val="00262496"/>
    <w:rsid w:val="00262C38"/>
    <w:rsid w:val="0026462D"/>
    <w:rsid w:val="0026542F"/>
    <w:rsid w:val="002659B2"/>
    <w:rsid w:val="00265CF1"/>
    <w:rsid w:val="002701C7"/>
    <w:rsid w:val="00270243"/>
    <w:rsid w:val="002719F5"/>
    <w:rsid w:val="00271E3F"/>
    <w:rsid w:val="002731E8"/>
    <w:rsid w:val="00273E85"/>
    <w:rsid w:val="0027693C"/>
    <w:rsid w:val="002803FC"/>
    <w:rsid w:val="002812D4"/>
    <w:rsid w:val="002826C5"/>
    <w:rsid w:val="00283654"/>
    <w:rsid w:val="00285A13"/>
    <w:rsid w:val="0028719C"/>
    <w:rsid w:val="00292655"/>
    <w:rsid w:val="00293297"/>
    <w:rsid w:val="0029402D"/>
    <w:rsid w:val="00294CFE"/>
    <w:rsid w:val="00296379"/>
    <w:rsid w:val="0029771F"/>
    <w:rsid w:val="002A0B65"/>
    <w:rsid w:val="002A21B0"/>
    <w:rsid w:val="002A5626"/>
    <w:rsid w:val="002A610B"/>
    <w:rsid w:val="002A6D2B"/>
    <w:rsid w:val="002A7059"/>
    <w:rsid w:val="002A7BB9"/>
    <w:rsid w:val="002B0041"/>
    <w:rsid w:val="002B06C5"/>
    <w:rsid w:val="002B1080"/>
    <w:rsid w:val="002B1463"/>
    <w:rsid w:val="002B19F2"/>
    <w:rsid w:val="002B1CFF"/>
    <w:rsid w:val="002B2487"/>
    <w:rsid w:val="002B5777"/>
    <w:rsid w:val="002B6401"/>
    <w:rsid w:val="002B7B86"/>
    <w:rsid w:val="002C1C35"/>
    <w:rsid w:val="002C510C"/>
    <w:rsid w:val="002C657F"/>
    <w:rsid w:val="002C7DFF"/>
    <w:rsid w:val="002D09A3"/>
    <w:rsid w:val="002D1C04"/>
    <w:rsid w:val="002D1C1C"/>
    <w:rsid w:val="002D1E73"/>
    <w:rsid w:val="002D22CC"/>
    <w:rsid w:val="002D2F98"/>
    <w:rsid w:val="002D3859"/>
    <w:rsid w:val="002D6D08"/>
    <w:rsid w:val="002D7D74"/>
    <w:rsid w:val="002E0A15"/>
    <w:rsid w:val="002E30E7"/>
    <w:rsid w:val="002E53D6"/>
    <w:rsid w:val="002E56B7"/>
    <w:rsid w:val="002E58BD"/>
    <w:rsid w:val="002E5B91"/>
    <w:rsid w:val="002F1108"/>
    <w:rsid w:val="002F2633"/>
    <w:rsid w:val="002F2F7A"/>
    <w:rsid w:val="002F5C1F"/>
    <w:rsid w:val="002F6B9D"/>
    <w:rsid w:val="002F728A"/>
    <w:rsid w:val="002F7B11"/>
    <w:rsid w:val="00300511"/>
    <w:rsid w:val="0030151C"/>
    <w:rsid w:val="00303A6E"/>
    <w:rsid w:val="003110E5"/>
    <w:rsid w:val="0031367F"/>
    <w:rsid w:val="00314CF8"/>
    <w:rsid w:val="00316ED1"/>
    <w:rsid w:val="0032096E"/>
    <w:rsid w:val="0032124D"/>
    <w:rsid w:val="003229FD"/>
    <w:rsid w:val="003251BF"/>
    <w:rsid w:val="0032556B"/>
    <w:rsid w:val="0032581A"/>
    <w:rsid w:val="00330F3F"/>
    <w:rsid w:val="003324B8"/>
    <w:rsid w:val="0033370C"/>
    <w:rsid w:val="003348F9"/>
    <w:rsid w:val="00336412"/>
    <w:rsid w:val="0034005A"/>
    <w:rsid w:val="0034109F"/>
    <w:rsid w:val="00344D05"/>
    <w:rsid w:val="003451B3"/>
    <w:rsid w:val="00347728"/>
    <w:rsid w:val="00351B1B"/>
    <w:rsid w:val="003521B7"/>
    <w:rsid w:val="00352666"/>
    <w:rsid w:val="00352CBF"/>
    <w:rsid w:val="003532FF"/>
    <w:rsid w:val="003534A7"/>
    <w:rsid w:val="003536C1"/>
    <w:rsid w:val="00353F4C"/>
    <w:rsid w:val="00354D39"/>
    <w:rsid w:val="003556EA"/>
    <w:rsid w:val="00357261"/>
    <w:rsid w:val="00360C5C"/>
    <w:rsid w:val="00361430"/>
    <w:rsid w:val="0036156A"/>
    <w:rsid w:val="00363555"/>
    <w:rsid w:val="003641A2"/>
    <w:rsid w:val="0036606A"/>
    <w:rsid w:val="00366292"/>
    <w:rsid w:val="00366E03"/>
    <w:rsid w:val="003673B5"/>
    <w:rsid w:val="003673EC"/>
    <w:rsid w:val="00370069"/>
    <w:rsid w:val="0037151C"/>
    <w:rsid w:val="00371F4A"/>
    <w:rsid w:val="0037231B"/>
    <w:rsid w:val="0037257D"/>
    <w:rsid w:val="00373FF7"/>
    <w:rsid w:val="003747D1"/>
    <w:rsid w:val="0038021A"/>
    <w:rsid w:val="00380875"/>
    <w:rsid w:val="00381266"/>
    <w:rsid w:val="00381793"/>
    <w:rsid w:val="00383195"/>
    <w:rsid w:val="003840D8"/>
    <w:rsid w:val="003845F9"/>
    <w:rsid w:val="0038543B"/>
    <w:rsid w:val="00385478"/>
    <w:rsid w:val="00386AB2"/>
    <w:rsid w:val="00390E7C"/>
    <w:rsid w:val="00390EEC"/>
    <w:rsid w:val="00391D68"/>
    <w:rsid w:val="00394717"/>
    <w:rsid w:val="003A0ABD"/>
    <w:rsid w:val="003A0C41"/>
    <w:rsid w:val="003A2E16"/>
    <w:rsid w:val="003A6E04"/>
    <w:rsid w:val="003B078F"/>
    <w:rsid w:val="003B0A36"/>
    <w:rsid w:val="003B1A17"/>
    <w:rsid w:val="003B7196"/>
    <w:rsid w:val="003C06FE"/>
    <w:rsid w:val="003C4497"/>
    <w:rsid w:val="003C5887"/>
    <w:rsid w:val="003C707F"/>
    <w:rsid w:val="003C7CB6"/>
    <w:rsid w:val="003D1DC9"/>
    <w:rsid w:val="003D2F04"/>
    <w:rsid w:val="003E1B02"/>
    <w:rsid w:val="003E1FFB"/>
    <w:rsid w:val="003E3E9C"/>
    <w:rsid w:val="003E4062"/>
    <w:rsid w:val="003E4721"/>
    <w:rsid w:val="003E4CF6"/>
    <w:rsid w:val="003E5B37"/>
    <w:rsid w:val="003E6865"/>
    <w:rsid w:val="003E7625"/>
    <w:rsid w:val="003F0B0F"/>
    <w:rsid w:val="003F182B"/>
    <w:rsid w:val="003F2020"/>
    <w:rsid w:val="003F2A13"/>
    <w:rsid w:val="003F4AD8"/>
    <w:rsid w:val="003F695B"/>
    <w:rsid w:val="003F7DCE"/>
    <w:rsid w:val="003F7EE2"/>
    <w:rsid w:val="00400D2C"/>
    <w:rsid w:val="00402969"/>
    <w:rsid w:val="00413BC7"/>
    <w:rsid w:val="004145BD"/>
    <w:rsid w:val="0042071B"/>
    <w:rsid w:val="00421E4B"/>
    <w:rsid w:val="004253AE"/>
    <w:rsid w:val="00426881"/>
    <w:rsid w:val="00427BE1"/>
    <w:rsid w:val="00430FBB"/>
    <w:rsid w:val="00431EF0"/>
    <w:rsid w:val="004320EA"/>
    <w:rsid w:val="00434B64"/>
    <w:rsid w:val="004351F4"/>
    <w:rsid w:val="004354B2"/>
    <w:rsid w:val="00435691"/>
    <w:rsid w:val="00440232"/>
    <w:rsid w:val="0044058B"/>
    <w:rsid w:val="00442E29"/>
    <w:rsid w:val="00443863"/>
    <w:rsid w:val="004453D0"/>
    <w:rsid w:val="0044793B"/>
    <w:rsid w:val="0045271F"/>
    <w:rsid w:val="00454707"/>
    <w:rsid w:val="00455B45"/>
    <w:rsid w:val="004564AF"/>
    <w:rsid w:val="00456CBB"/>
    <w:rsid w:val="00456F67"/>
    <w:rsid w:val="00457028"/>
    <w:rsid w:val="00457576"/>
    <w:rsid w:val="004636D1"/>
    <w:rsid w:val="00463E1D"/>
    <w:rsid w:val="0046457D"/>
    <w:rsid w:val="0046486F"/>
    <w:rsid w:val="00465D13"/>
    <w:rsid w:val="00465F74"/>
    <w:rsid w:val="00466721"/>
    <w:rsid w:val="004668CB"/>
    <w:rsid w:val="00467BF4"/>
    <w:rsid w:val="004727B8"/>
    <w:rsid w:val="00474872"/>
    <w:rsid w:val="00475BA7"/>
    <w:rsid w:val="00477B1B"/>
    <w:rsid w:val="0048253B"/>
    <w:rsid w:val="00486C43"/>
    <w:rsid w:val="00487CEC"/>
    <w:rsid w:val="00490033"/>
    <w:rsid w:val="004905BC"/>
    <w:rsid w:val="00492A42"/>
    <w:rsid w:val="00493027"/>
    <w:rsid w:val="00493996"/>
    <w:rsid w:val="004941BD"/>
    <w:rsid w:val="00496C9E"/>
    <w:rsid w:val="00496F5D"/>
    <w:rsid w:val="004A19FF"/>
    <w:rsid w:val="004A1B5F"/>
    <w:rsid w:val="004A1CCB"/>
    <w:rsid w:val="004A3809"/>
    <w:rsid w:val="004B1330"/>
    <w:rsid w:val="004B26B7"/>
    <w:rsid w:val="004B34C5"/>
    <w:rsid w:val="004B43B8"/>
    <w:rsid w:val="004B4807"/>
    <w:rsid w:val="004B530A"/>
    <w:rsid w:val="004B557E"/>
    <w:rsid w:val="004B6302"/>
    <w:rsid w:val="004C170E"/>
    <w:rsid w:val="004C2097"/>
    <w:rsid w:val="004C477D"/>
    <w:rsid w:val="004C4DEB"/>
    <w:rsid w:val="004C7D6F"/>
    <w:rsid w:val="004D0557"/>
    <w:rsid w:val="004D0564"/>
    <w:rsid w:val="004D0795"/>
    <w:rsid w:val="004D149E"/>
    <w:rsid w:val="004D1790"/>
    <w:rsid w:val="004D1CFF"/>
    <w:rsid w:val="004D2BC1"/>
    <w:rsid w:val="004D3161"/>
    <w:rsid w:val="004D34E2"/>
    <w:rsid w:val="004D3AF3"/>
    <w:rsid w:val="004D4275"/>
    <w:rsid w:val="004D595F"/>
    <w:rsid w:val="004D5DD2"/>
    <w:rsid w:val="004D68C7"/>
    <w:rsid w:val="004D6F14"/>
    <w:rsid w:val="004D79EE"/>
    <w:rsid w:val="004E0972"/>
    <w:rsid w:val="004E1357"/>
    <w:rsid w:val="004E1AAD"/>
    <w:rsid w:val="004E240A"/>
    <w:rsid w:val="004E2DC6"/>
    <w:rsid w:val="004E39B6"/>
    <w:rsid w:val="004E5DFC"/>
    <w:rsid w:val="004F04E4"/>
    <w:rsid w:val="004F1A17"/>
    <w:rsid w:val="004F1A5A"/>
    <w:rsid w:val="004F1D28"/>
    <w:rsid w:val="004F4714"/>
    <w:rsid w:val="004F6527"/>
    <w:rsid w:val="00501762"/>
    <w:rsid w:val="005033DA"/>
    <w:rsid w:val="00503E14"/>
    <w:rsid w:val="0050574F"/>
    <w:rsid w:val="00505D15"/>
    <w:rsid w:val="00505DFB"/>
    <w:rsid w:val="00511256"/>
    <w:rsid w:val="0051265C"/>
    <w:rsid w:val="0051387E"/>
    <w:rsid w:val="00514BE4"/>
    <w:rsid w:val="00515B91"/>
    <w:rsid w:val="0051651D"/>
    <w:rsid w:val="005168F1"/>
    <w:rsid w:val="0051708D"/>
    <w:rsid w:val="00520F5E"/>
    <w:rsid w:val="00523C61"/>
    <w:rsid w:val="005242C8"/>
    <w:rsid w:val="00525195"/>
    <w:rsid w:val="0052670A"/>
    <w:rsid w:val="00530E3C"/>
    <w:rsid w:val="00530F2C"/>
    <w:rsid w:val="0053279C"/>
    <w:rsid w:val="00533840"/>
    <w:rsid w:val="0053392D"/>
    <w:rsid w:val="00534BE7"/>
    <w:rsid w:val="00534DD2"/>
    <w:rsid w:val="00536246"/>
    <w:rsid w:val="00541C0C"/>
    <w:rsid w:val="005420AA"/>
    <w:rsid w:val="005429C7"/>
    <w:rsid w:val="00543E2A"/>
    <w:rsid w:val="0054412A"/>
    <w:rsid w:val="0054454E"/>
    <w:rsid w:val="005456F9"/>
    <w:rsid w:val="00547988"/>
    <w:rsid w:val="00550CFB"/>
    <w:rsid w:val="00550FD2"/>
    <w:rsid w:val="005512F0"/>
    <w:rsid w:val="00552468"/>
    <w:rsid w:val="00552522"/>
    <w:rsid w:val="00553BEF"/>
    <w:rsid w:val="00553D21"/>
    <w:rsid w:val="005540CF"/>
    <w:rsid w:val="00554319"/>
    <w:rsid w:val="005549CD"/>
    <w:rsid w:val="0055544C"/>
    <w:rsid w:val="00556AA1"/>
    <w:rsid w:val="00557A28"/>
    <w:rsid w:val="005602EA"/>
    <w:rsid w:val="005616A8"/>
    <w:rsid w:val="00562055"/>
    <w:rsid w:val="00563F2B"/>
    <w:rsid w:val="00564865"/>
    <w:rsid w:val="00564B9F"/>
    <w:rsid w:val="00565479"/>
    <w:rsid w:val="00574375"/>
    <w:rsid w:val="00574515"/>
    <w:rsid w:val="00575E83"/>
    <w:rsid w:val="00584099"/>
    <w:rsid w:val="005847BA"/>
    <w:rsid w:val="00585244"/>
    <w:rsid w:val="0059265E"/>
    <w:rsid w:val="005A00C0"/>
    <w:rsid w:val="005A37AF"/>
    <w:rsid w:val="005A38DA"/>
    <w:rsid w:val="005A3ABB"/>
    <w:rsid w:val="005A4550"/>
    <w:rsid w:val="005A467A"/>
    <w:rsid w:val="005A6DD7"/>
    <w:rsid w:val="005B02B7"/>
    <w:rsid w:val="005B0786"/>
    <w:rsid w:val="005B08EB"/>
    <w:rsid w:val="005B0E2F"/>
    <w:rsid w:val="005B172F"/>
    <w:rsid w:val="005B1E84"/>
    <w:rsid w:val="005B4B78"/>
    <w:rsid w:val="005B506D"/>
    <w:rsid w:val="005B5553"/>
    <w:rsid w:val="005B58C8"/>
    <w:rsid w:val="005B68EE"/>
    <w:rsid w:val="005C3576"/>
    <w:rsid w:val="005C3633"/>
    <w:rsid w:val="005D1A4C"/>
    <w:rsid w:val="005D2CC0"/>
    <w:rsid w:val="005D3299"/>
    <w:rsid w:val="005D3FF9"/>
    <w:rsid w:val="005D44B7"/>
    <w:rsid w:val="005D46C1"/>
    <w:rsid w:val="005D6B57"/>
    <w:rsid w:val="005D73C9"/>
    <w:rsid w:val="005E0132"/>
    <w:rsid w:val="005E06EC"/>
    <w:rsid w:val="005E0AB5"/>
    <w:rsid w:val="005E179C"/>
    <w:rsid w:val="005E2DAE"/>
    <w:rsid w:val="005E2E12"/>
    <w:rsid w:val="005E3B25"/>
    <w:rsid w:val="005E6698"/>
    <w:rsid w:val="005E7171"/>
    <w:rsid w:val="005F11CA"/>
    <w:rsid w:val="005F1B27"/>
    <w:rsid w:val="005F2A4B"/>
    <w:rsid w:val="005F463C"/>
    <w:rsid w:val="005F5B10"/>
    <w:rsid w:val="005F5CE3"/>
    <w:rsid w:val="005F726A"/>
    <w:rsid w:val="005F7501"/>
    <w:rsid w:val="005F7CA7"/>
    <w:rsid w:val="00600039"/>
    <w:rsid w:val="006008A9"/>
    <w:rsid w:val="006015F6"/>
    <w:rsid w:val="006016C8"/>
    <w:rsid w:val="00603F3C"/>
    <w:rsid w:val="0060415F"/>
    <w:rsid w:val="006048C7"/>
    <w:rsid w:val="00605D83"/>
    <w:rsid w:val="00606640"/>
    <w:rsid w:val="00607202"/>
    <w:rsid w:val="00611137"/>
    <w:rsid w:val="00611EBD"/>
    <w:rsid w:val="006124B1"/>
    <w:rsid w:val="0061359D"/>
    <w:rsid w:val="00613B8A"/>
    <w:rsid w:val="006147BC"/>
    <w:rsid w:val="00614BA7"/>
    <w:rsid w:val="006160A0"/>
    <w:rsid w:val="00616A24"/>
    <w:rsid w:val="00616B0A"/>
    <w:rsid w:val="00621C85"/>
    <w:rsid w:val="0062222E"/>
    <w:rsid w:val="0062274E"/>
    <w:rsid w:val="00622D8A"/>
    <w:rsid w:val="00623575"/>
    <w:rsid w:val="00623671"/>
    <w:rsid w:val="00623CC3"/>
    <w:rsid w:val="00625136"/>
    <w:rsid w:val="00625E64"/>
    <w:rsid w:val="00626266"/>
    <w:rsid w:val="00626911"/>
    <w:rsid w:val="006321CF"/>
    <w:rsid w:val="006321DD"/>
    <w:rsid w:val="00634210"/>
    <w:rsid w:val="00634B37"/>
    <w:rsid w:val="00636768"/>
    <w:rsid w:val="00636939"/>
    <w:rsid w:val="00636DF4"/>
    <w:rsid w:val="00637BDB"/>
    <w:rsid w:val="0064108F"/>
    <w:rsid w:val="00642B66"/>
    <w:rsid w:val="00643937"/>
    <w:rsid w:val="0064566F"/>
    <w:rsid w:val="00647424"/>
    <w:rsid w:val="00651E6A"/>
    <w:rsid w:val="00654072"/>
    <w:rsid w:val="00654280"/>
    <w:rsid w:val="00655CCF"/>
    <w:rsid w:val="006562FB"/>
    <w:rsid w:val="00657B0B"/>
    <w:rsid w:val="006601E1"/>
    <w:rsid w:val="00660B5D"/>
    <w:rsid w:val="0066277A"/>
    <w:rsid w:val="006634F5"/>
    <w:rsid w:val="006670F9"/>
    <w:rsid w:val="00667B11"/>
    <w:rsid w:val="00674BEE"/>
    <w:rsid w:val="00674CE8"/>
    <w:rsid w:val="006766A6"/>
    <w:rsid w:val="00676D73"/>
    <w:rsid w:val="006775D3"/>
    <w:rsid w:val="00680575"/>
    <w:rsid w:val="006807E1"/>
    <w:rsid w:val="00682181"/>
    <w:rsid w:val="0068472F"/>
    <w:rsid w:val="00685805"/>
    <w:rsid w:val="00690055"/>
    <w:rsid w:val="00691B59"/>
    <w:rsid w:val="006923AC"/>
    <w:rsid w:val="0069271D"/>
    <w:rsid w:val="006970D3"/>
    <w:rsid w:val="00697B3C"/>
    <w:rsid w:val="006A161B"/>
    <w:rsid w:val="006A2E9D"/>
    <w:rsid w:val="006A3928"/>
    <w:rsid w:val="006A4ECB"/>
    <w:rsid w:val="006A59A5"/>
    <w:rsid w:val="006A68CC"/>
    <w:rsid w:val="006A7C73"/>
    <w:rsid w:val="006B2027"/>
    <w:rsid w:val="006B22BA"/>
    <w:rsid w:val="006B2C1E"/>
    <w:rsid w:val="006B49CF"/>
    <w:rsid w:val="006B76A4"/>
    <w:rsid w:val="006C1956"/>
    <w:rsid w:val="006C2689"/>
    <w:rsid w:val="006C36BC"/>
    <w:rsid w:val="006C3A5D"/>
    <w:rsid w:val="006C516F"/>
    <w:rsid w:val="006C53F4"/>
    <w:rsid w:val="006C5581"/>
    <w:rsid w:val="006C6253"/>
    <w:rsid w:val="006C6AAB"/>
    <w:rsid w:val="006D0C45"/>
    <w:rsid w:val="006D14C2"/>
    <w:rsid w:val="006D2397"/>
    <w:rsid w:val="006D4BA1"/>
    <w:rsid w:val="006E044E"/>
    <w:rsid w:val="006E07A0"/>
    <w:rsid w:val="006E3CDF"/>
    <w:rsid w:val="006E52CD"/>
    <w:rsid w:val="006E565D"/>
    <w:rsid w:val="006F3AA1"/>
    <w:rsid w:val="006F3FE7"/>
    <w:rsid w:val="006F6443"/>
    <w:rsid w:val="006F7256"/>
    <w:rsid w:val="006F7CBE"/>
    <w:rsid w:val="007007D0"/>
    <w:rsid w:val="0070168D"/>
    <w:rsid w:val="0070175A"/>
    <w:rsid w:val="00703972"/>
    <w:rsid w:val="00705875"/>
    <w:rsid w:val="007064FD"/>
    <w:rsid w:val="007066DF"/>
    <w:rsid w:val="0070784E"/>
    <w:rsid w:val="0071183E"/>
    <w:rsid w:val="0071256B"/>
    <w:rsid w:val="00712CED"/>
    <w:rsid w:val="00712E70"/>
    <w:rsid w:val="007138AD"/>
    <w:rsid w:val="007146AF"/>
    <w:rsid w:val="007149F8"/>
    <w:rsid w:val="00715068"/>
    <w:rsid w:val="007153A0"/>
    <w:rsid w:val="007153D7"/>
    <w:rsid w:val="00715B80"/>
    <w:rsid w:val="00716BCC"/>
    <w:rsid w:val="00717E2B"/>
    <w:rsid w:val="00717F86"/>
    <w:rsid w:val="00722056"/>
    <w:rsid w:val="00722235"/>
    <w:rsid w:val="00725673"/>
    <w:rsid w:val="00726954"/>
    <w:rsid w:val="00727295"/>
    <w:rsid w:val="0073007C"/>
    <w:rsid w:val="0073359F"/>
    <w:rsid w:val="00733900"/>
    <w:rsid w:val="00736FC5"/>
    <w:rsid w:val="00737569"/>
    <w:rsid w:val="007403D0"/>
    <w:rsid w:val="0074283E"/>
    <w:rsid w:val="007432F5"/>
    <w:rsid w:val="007454C7"/>
    <w:rsid w:val="0074568C"/>
    <w:rsid w:val="00747481"/>
    <w:rsid w:val="00751547"/>
    <w:rsid w:val="007519EC"/>
    <w:rsid w:val="00757A82"/>
    <w:rsid w:val="00760C99"/>
    <w:rsid w:val="00761E08"/>
    <w:rsid w:val="0076215D"/>
    <w:rsid w:val="007653E9"/>
    <w:rsid w:val="00765794"/>
    <w:rsid w:val="00767ECE"/>
    <w:rsid w:val="00770253"/>
    <w:rsid w:val="00771EFD"/>
    <w:rsid w:val="00771F51"/>
    <w:rsid w:val="00772B2A"/>
    <w:rsid w:val="007730E7"/>
    <w:rsid w:val="007741FD"/>
    <w:rsid w:val="007743FC"/>
    <w:rsid w:val="007744FD"/>
    <w:rsid w:val="00777927"/>
    <w:rsid w:val="00777ADF"/>
    <w:rsid w:val="00777CDA"/>
    <w:rsid w:val="00780184"/>
    <w:rsid w:val="007822C0"/>
    <w:rsid w:val="00782301"/>
    <w:rsid w:val="00783733"/>
    <w:rsid w:val="00783EC3"/>
    <w:rsid w:val="00790395"/>
    <w:rsid w:val="00793548"/>
    <w:rsid w:val="00793AB1"/>
    <w:rsid w:val="0079485F"/>
    <w:rsid w:val="00796E8F"/>
    <w:rsid w:val="007A1360"/>
    <w:rsid w:val="007A4FC2"/>
    <w:rsid w:val="007A621E"/>
    <w:rsid w:val="007A63ED"/>
    <w:rsid w:val="007A67FA"/>
    <w:rsid w:val="007A6C9B"/>
    <w:rsid w:val="007B0795"/>
    <w:rsid w:val="007B120C"/>
    <w:rsid w:val="007B1A07"/>
    <w:rsid w:val="007B496E"/>
    <w:rsid w:val="007B5115"/>
    <w:rsid w:val="007B5C40"/>
    <w:rsid w:val="007B6E67"/>
    <w:rsid w:val="007B7DFF"/>
    <w:rsid w:val="007C035A"/>
    <w:rsid w:val="007C0764"/>
    <w:rsid w:val="007C3C0A"/>
    <w:rsid w:val="007C3F9A"/>
    <w:rsid w:val="007C6BFC"/>
    <w:rsid w:val="007C7027"/>
    <w:rsid w:val="007C7222"/>
    <w:rsid w:val="007D073D"/>
    <w:rsid w:val="007D0DAD"/>
    <w:rsid w:val="007D143B"/>
    <w:rsid w:val="007D280D"/>
    <w:rsid w:val="007D404E"/>
    <w:rsid w:val="007D5361"/>
    <w:rsid w:val="007D6DE1"/>
    <w:rsid w:val="007D6EF8"/>
    <w:rsid w:val="007E0592"/>
    <w:rsid w:val="007E1FBD"/>
    <w:rsid w:val="007E3EA3"/>
    <w:rsid w:val="007E419B"/>
    <w:rsid w:val="007E4395"/>
    <w:rsid w:val="007E4C6B"/>
    <w:rsid w:val="007E5DE8"/>
    <w:rsid w:val="007E6576"/>
    <w:rsid w:val="007E6F3C"/>
    <w:rsid w:val="007F0233"/>
    <w:rsid w:val="007F07C2"/>
    <w:rsid w:val="007F0D91"/>
    <w:rsid w:val="007F28A1"/>
    <w:rsid w:val="007F2F2E"/>
    <w:rsid w:val="007F36B8"/>
    <w:rsid w:val="007F4118"/>
    <w:rsid w:val="007F4A92"/>
    <w:rsid w:val="007F5806"/>
    <w:rsid w:val="007F5B3D"/>
    <w:rsid w:val="007F677E"/>
    <w:rsid w:val="007F70FD"/>
    <w:rsid w:val="007F797C"/>
    <w:rsid w:val="0080383D"/>
    <w:rsid w:val="00807620"/>
    <w:rsid w:val="00807E5F"/>
    <w:rsid w:val="00810922"/>
    <w:rsid w:val="00811D67"/>
    <w:rsid w:val="008130D2"/>
    <w:rsid w:val="008134CF"/>
    <w:rsid w:val="00813A0E"/>
    <w:rsid w:val="008156A3"/>
    <w:rsid w:val="008174C7"/>
    <w:rsid w:val="008200BC"/>
    <w:rsid w:val="00821761"/>
    <w:rsid w:val="00822562"/>
    <w:rsid w:val="008233FF"/>
    <w:rsid w:val="008234AA"/>
    <w:rsid w:val="00825063"/>
    <w:rsid w:val="008251FC"/>
    <w:rsid w:val="00825503"/>
    <w:rsid w:val="0082594A"/>
    <w:rsid w:val="00835F25"/>
    <w:rsid w:val="0084018A"/>
    <w:rsid w:val="00843B0C"/>
    <w:rsid w:val="008452A0"/>
    <w:rsid w:val="008525E4"/>
    <w:rsid w:val="00852FE7"/>
    <w:rsid w:val="008539E4"/>
    <w:rsid w:val="008556B4"/>
    <w:rsid w:val="008558E7"/>
    <w:rsid w:val="00856A3D"/>
    <w:rsid w:val="00856AE7"/>
    <w:rsid w:val="008573E9"/>
    <w:rsid w:val="00862198"/>
    <w:rsid w:val="00864A2C"/>
    <w:rsid w:val="00864F38"/>
    <w:rsid w:val="00865D89"/>
    <w:rsid w:val="00866F9C"/>
    <w:rsid w:val="00867CA8"/>
    <w:rsid w:val="00871390"/>
    <w:rsid w:val="008719F2"/>
    <w:rsid w:val="00877A70"/>
    <w:rsid w:val="00881D80"/>
    <w:rsid w:val="008825C5"/>
    <w:rsid w:val="00883380"/>
    <w:rsid w:val="0088455D"/>
    <w:rsid w:val="00886CCD"/>
    <w:rsid w:val="008874CA"/>
    <w:rsid w:val="0089279C"/>
    <w:rsid w:val="008952CF"/>
    <w:rsid w:val="00895435"/>
    <w:rsid w:val="008A02C3"/>
    <w:rsid w:val="008A0B58"/>
    <w:rsid w:val="008A2D05"/>
    <w:rsid w:val="008A3C7A"/>
    <w:rsid w:val="008A5012"/>
    <w:rsid w:val="008A6BF7"/>
    <w:rsid w:val="008B09AF"/>
    <w:rsid w:val="008B10BB"/>
    <w:rsid w:val="008B2A21"/>
    <w:rsid w:val="008B2D7D"/>
    <w:rsid w:val="008B3663"/>
    <w:rsid w:val="008B3A53"/>
    <w:rsid w:val="008B3AD0"/>
    <w:rsid w:val="008B698E"/>
    <w:rsid w:val="008B7629"/>
    <w:rsid w:val="008C0825"/>
    <w:rsid w:val="008C1227"/>
    <w:rsid w:val="008C1C43"/>
    <w:rsid w:val="008C272E"/>
    <w:rsid w:val="008C2767"/>
    <w:rsid w:val="008C27CC"/>
    <w:rsid w:val="008C4146"/>
    <w:rsid w:val="008C4F5A"/>
    <w:rsid w:val="008D1194"/>
    <w:rsid w:val="008D1718"/>
    <w:rsid w:val="008D20ED"/>
    <w:rsid w:val="008D30B6"/>
    <w:rsid w:val="008D4A3C"/>
    <w:rsid w:val="008D5EC3"/>
    <w:rsid w:val="008E0D9E"/>
    <w:rsid w:val="008E234F"/>
    <w:rsid w:val="008E2489"/>
    <w:rsid w:val="008E2F53"/>
    <w:rsid w:val="008E33B9"/>
    <w:rsid w:val="008E4117"/>
    <w:rsid w:val="008E602E"/>
    <w:rsid w:val="008E67A6"/>
    <w:rsid w:val="008F0002"/>
    <w:rsid w:val="008F0342"/>
    <w:rsid w:val="008F1E93"/>
    <w:rsid w:val="008F2A57"/>
    <w:rsid w:val="008F47EA"/>
    <w:rsid w:val="008F50EE"/>
    <w:rsid w:val="008F65CA"/>
    <w:rsid w:val="00902CD8"/>
    <w:rsid w:val="009037B5"/>
    <w:rsid w:val="009045B8"/>
    <w:rsid w:val="009046D3"/>
    <w:rsid w:val="009052FB"/>
    <w:rsid w:val="009105E9"/>
    <w:rsid w:val="00912FE5"/>
    <w:rsid w:val="009130A5"/>
    <w:rsid w:val="00913729"/>
    <w:rsid w:val="00914627"/>
    <w:rsid w:val="00916F7C"/>
    <w:rsid w:val="009179A6"/>
    <w:rsid w:val="00921B9E"/>
    <w:rsid w:val="00924643"/>
    <w:rsid w:val="00925531"/>
    <w:rsid w:val="009261FA"/>
    <w:rsid w:val="0093249C"/>
    <w:rsid w:val="00932E78"/>
    <w:rsid w:val="009338E6"/>
    <w:rsid w:val="009346EF"/>
    <w:rsid w:val="00934D7F"/>
    <w:rsid w:val="0093550C"/>
    <w:rsid w:val="009367DF"/>
    <w:rsid w:val="0093785E"/>
    <w:rsid w:val="00937872"/>
    <w:rsid w:val="00941805"/>
    <w:rsid w:val="009426E7"/>
    <w:rsid w:val="00942901"/>
    <w:rsid w:val="0094477F"/>
    <w:rsid w:val="00944DF6"/>
    <w:rsid w:val="0094595C"/>
    <w:rsid w:val="009504D1"/>
    <w:rsid w:val="00950863"/>
    <w:rsid w:val="00951867"/>
    <w:rsid w:val="00952237"/>
    <w:rsid w:val="009525CF"/>
    <w:rsid w:val="00955D78"/>
    <w:rsid w:val="0095759C"/>
    <w:rsid w:val="00957C84"/>
    <w:rsid w:val="00960CA1"/>
    <w:rsid w:val="009622BE"/>
    <w:rsid w:val="00962343"/>
    <w:rsid w:val="0096278F"/>
    <w:rsid w:val="0096398C"/>
    <w:rsid w:val="00964B92"/>
    <w:rsid w:val="0096664F"/>
    <w:rsid w:val="00966FC1"/>
    <w:rsid w:val="00970B58"/>
    <w:rsid w:val="0097177A"/>
    <w:rsid w:val="0097189A"/>
    <w:rsid w:val="00972BFA"/>
    <w:rsid w:val="009734F4"/>
    <w:rsid w:val="00974779"/>
    <w:rsid w:val="00975128"/>
    <w:rsid w:val="00975432"/>
    <w:rsid w:val="009759DB"/>
    <w:rsid w:val="00975AEE"/>
    <w:rsid w:val="00976B79"/>
    <w:rsid w:val="009779F5"/>
    <w:rsid w:val="00980172"/>
    <w:rsid w:val="00980232"/>
    <w:rsid w:val="00982C29"/>
    <w:rsid w:val="00985DCD"/>
    <w:rsid w:val="00986B6C"/>
    <w:rsid w:val="009909F0"/>
    <w:rsid w:val="00995080"/>
    <w:rsid w:val="00995200"/>
    <w:rsid w:val="00995519"/>
    <w:rsid w:val="00995E85"/>
    <w:rsid w:val="009963D5"/>
    <w:rsid w:val="009A2CF0"/>
    <w:rsid w:val="009A332C"/>
    <w:rsid w:val="009A33B9"/>
    <w:rsid w:val="009A34C9"/>
    <w:rsid w:val="009A3CC0"/>
    <w:rsid w:val="009A4E13"/>
    <w:rsid w:val="009A5A72"/>
    <w:rsid w:val="009A66B6"/>
    <w:rsid w:val="009A688A"/>
    <w:rsid w:val="009A699B"/>
    <w:rsid w:val="009B10A6"/>
    <w:rsid w:val="009B416E"/>
    <w:rsid w:val="009C0D1C"/>
    <w:rsid w:val="009C17B5"/>
    <w:rsid w:val="009C2232"/>
    <w:rsid w:val="009C24A8"/>
    <w:rsid w:val="009C399B"/>
    <w:rsid w:val="009C5233"/>
    <w:rsid w:val="009C5866"/>
    <w:rsid w:val="009D1543"/>
    <w:rsid w:val="009D1807"/>
    <w:rsid w:val="009D6E2A"/>
    <w:rsid w:val="009D74A7"/>
    <w:rsid w:val="009E0F99"/>
    <w:rsid w:val="009E3288"/>
    <w:rsid w:val="009E358E"/>
    <w:rsid w:val="009E49E0"/>
    <w:rsid w:val="009E4F6B"/>
    <w:rsid w:val="009E690F"/>
    <w:rsid w:val="009F0223"/>
    <w:rsid w:val="009F0FEC"/>
    <w:rsid w:val="009F15B1"/>
    <w:rsid w:val="009F3D12"/>
    <w:rsid w:val="009F619A"/>
    <w:rsid w:val="009F697B"/>
    <w:rsid w:val="00A01122"/>
    <w:rsid w:val="00A03816"/>
    <w:rsid w:val="00A04784"/>
    <w:rsid w:val="00A05CF5"/>
    <w:rsid w:val="00A11A22"/>
    <w:rsid w:val="00A11E54"/>
    <w:rsid w:val="00A1253E"/>
    <w:rsid w:val="00A131B0"/>
    <w:rsid w:val="00A153BF"/>
    <w:rsid w:val="00A15DB7"/>
    <w:rsid w:val="00A172D8"/>
    <w:rsid w:val="00A22677"/>
    <w:rsid w:val="00A24870"/>
    <w:rsid w:val="00A25CCD"/>
    <w:rsid w:val="00A263FB"/>
    <w:rsid w:val="00A27468"/>
    <w:rsid w:val="00A27D31"/>
    <w:rsid w:val="00A27D7B"/>
    <w:rsid w:val="00A27F59"/>
    <w:rsid w:val="00A309CA"/>
    <w:rsid w:val="00A31630"/>
    <w:rsid w:val="00A3248A"/>
    <w:rsid w:val="00A324C2"/>
    <w:rsid w:val="00A3281C"/>
    <w:rsid w:val="00A329B6"/>
    <w:rsid w:val="00A335EE"/>
    <w:rsid w:val="00A33A92"/>
    <w:rsid w:val="00A353FD"/>
    <w:rsid w:val="00A414DA"/>
    <w:rsid w:val="00A41CFC"/>
    <w:rsid w:val="00A44FDA"/>
    <w:rsid w:val="00A45311"/>
    <w:rsid w:val="00A45699"/>
    <w:rsid w:val="00A46B59"/>
    <w:rsid w:val="00A471FF"/>
    <w:rsid w:val="00A478D5"/>
    <w:rsid w:val="00A51818"/>
    <w:rsid w:val="00A53DF7"/>
    <w:rsid w:val="00A57C84"/>
    <w:rsid w:val="00A604B2"/>
    <w:rsid w:val="00A60FAB"/>
    <w:rsid w:val="00A628C8"/>
    <w:rsid w:val="00A6326E"/>
    <w:rsid w:val="00A632CB"/>
    <w:rsid w:val="00A64D51"/>
    <w:rsid w:val="00A64DF3"/>
    <w:rsid w:val="00A650E2"/>
    <w:rsid w:val="00A6515E"/>
    <w:rsid w:val="00A6515F"/>
    <w:rsid w:val="00A66F30"/>
    <w:rsid w:val="00A679D9"/>
    <w:rsid w:val="00A7120F"/>
    <w:rsid w:val="00A73ACF"/>
    <w:rsid w:val="00A73B32"/>
    <w:rsid w:val="00A7451E"/>
    <w:rsid w:val="00A775F3"/>
    <w:rsid w:val="00A80BF0"/>
    <w:rsid w:val="00A80C20"/>
    <w:rsid w:val="00A811B1"/>
    <w:rsid w:val="00A81619"/>
    <w:rsid w:val="00A81FB4"/>
    <w:rsid w:val="00A83AA4"/>
    <w:rsid w:val="00A83CF0"/>
    <w:rsid w:val="00A8415F"/>
    <w:rsid w:val="00A8441B"/>
    <w:rsid w:val="00A87EDF"/>
    <w:rsid w:val="00A9182D"/>
    <w:rsid w:val="00A938A9"/>
    <w:rsid w:val="00A93EFA"/>
    <w:rsid w:val="00A93FEA"/>
    <w:rsid w:val="00A96005"/>
    <w:rsid w:val="00A9741B"/>
    <w:rsid w:val="00A97A33"/>
    <w:rsid w:val="00A97AB8"/>
    <w:rsid w:val="00AA23F9"/>
    <w:rsid w:val="00AA2AF8"/>
    <w:rsid w:val="00AA524A"/>
    <w:rsid w:val="00AA538E"/>
    <w:rsid w:val="00AA5811"/>
    <w:rsid w:val="00AA5CFE"/>
    <w:rsid w:val="00AA6488"/>
    <w:rsid w:val="00AA6F39"/>
    <w:rsid w:val="00AB13E5"/>
    <w:rsid w:val="00AB184C"/>
    <w:rsid w:val="00AB30D3"/>
    <w:rsid w:val="00AB3DCE"/>
    <w:rsid w:val="00AB509D"/>
    <w:rsid w:val="00AB5A23"/>
    <w:rsid w:val="00AB7EAE"/>
    <w:rsid w:val="00AC0233"/>
    <w:rsid w:val="00AC1514"/>
    <w:rsid w:val="00AC207A"/>
    <w:rsid w:val="00AC29C7"/>
    <w:rsid w:val="00AC4F4B"/>
    <w:rsid w:val="00AC7DBD"/>
    <w:rsid w:val="00AD0D63"/>
    <w:rsid w:val="00AD23E0"/>
    <w:rsid w:val="00AD2898"/>
    <w:rsid w:val="00AD3E22"/>
    <w:rsid w:val="00AD42D1"/>
    <w:rsid w:val="00AE18C5"/>
    <w:rsid w:val="00AE2EF5"/>
    <w:rsid w:val="00AE3C30"/>
    <w:rsid w:val="00AE4003"/>
    <w:rsid w:val="00AE424D"/>
    <w:rsid w:val="00AE4558"/>
    <w:rsid w:val="00AE5094"/>
    <w:rsid w:val="00AE66E1"/>
    <w:rsid w:val="00AE696D"/>
    <w:rsid w:val="00AE7520"/>
    <w:rsid w:val="00AE7E93"/>
    <w:rsid w:val="00AF035A"/>
    <w:rsid w:val="00AF2428"/>
    <w:rsid w:val="00AF3BC5"/>
    <w:rsid w:val="00AF63E7"/>
    <w:rsid w:val="00AF6772"/>
    <w:rsid w:val="00AF6A9E"/>
    <w:rsid w:val="00B015F5"/>
    <w:rsid w:val="00B0301D"/>
    <w:rsid w:val="00B10EFD"/>
    <w:rsid w:val="00B10FA6"/>
    <w:rsid w:val="00B11C9F"/>
    <w:rsid w:val="00B12648"/>
    <w:rsid w:val="00B14AA6"/>
    <w:rsid w:val="00B1592C"/>
    <w:rsid w:val="00B177FB"/>
    <w:rsid w:val="00B17AA2"/>
    <w:rsid w:val="00B21962"/>
    <w:rsid w:val="00B21B53"/>
    <w:rsid w:val="00B22871"/>
    <w:rsid w:val="00B23677"/>
    <w:rsid w:val="00B24DFC"/>
    <w:rsid w:val="00B262B0"/>
    <w:rsid w:val="00B3044C"/>
    <w:rsid w:val="00B31742"/>
    <w:rsid w:val="00B32A34"/>
    <w:rsid w:val="00B32CA0"/>
    <w:rsid w:val="00B332F5"/>
    <w:rsid w:val="00B33CFF"/>
    <w:rsid w:val="00B35240"/>
    <w:rsid w:val="00B37B84"/>
    <w:rsid w:val="00B412DB"/>
    <w:rsid w:val="00B422FB"/>
    <w:rsid w:val="00B43DD4"/>
    <w:rsid w:val="00B44493"/>
    <w:rsid w:val="00B44920"/>
    <w:rsid w:val="00B44965"/>
    <w:rsid w:val="00B47C67"/>
    <w:rsid w:val="00B501B9"/>
    <w:rsid w:val="00B50A2C"/>
    <w:rsid w:val="00B51D0F"/>
    <w:rsid w:val="00B52CE7"/>
    <w:rsid w:val="00B52ED8"/>
    <w:rsid w:val="00B54B35"/>
    <w:rsid w:val="00B55124"/>
    <w:rsid w:val="00B55D69"/>
    <w:rsid w:val="00B576D2"/>
    <w:rsid w:val="00B57EAA"/>
    <w:rsid w:val="00B6085F"/>
    <w:rsid w:val="00B63780"/>
    <w:rsid w:val="00B647BC"/>
    <w:rsid w:val="00B65789"/>
    <w:rsid w:val="00B67A7D"/>
    <w:rsid w:val="00B71573"/>
    <w:rsid w:val="00B72EF7"/>
    <w:rsid w:val="00B73541"/>
    <w:rsid w:val="00B75915"/>
    <w:rsid w:val="00B75BA8"/>
    <w:rsid w:val="00B80AED"/>
    <w:rsid w:val="00B81B66"/>
    <w:rsid w:val="00B81FDB"/>
    <w:rsid w:val="00B83A09"/>
    <w:rsid w:val="00B8613E"/>
    <w:rsid w:val="00B86C06"/>
    <w:rsid w:val="00B877C6"/>
    <w:rsid w:val="00B87CC3"/>
    <w:rsid w:val="00B91607"/>
    <w:rsid w:val="00B93C9C"/>
    <w:rsid w:val="00B96B9B"/>
    <w:rsid w:val="00BA2EC7"/>
    <w:rsid w:val="00BA4E32"/>
    <w:rsid w:val="00BA5520"/>
    <w:rsid w:val="00BA7618"/>
    <w:rsid w:val="00BB0A2D"/>
    <w:rsid w:val="00BB0CCB"/>
    <w:rsid w:val="00BB25DE"/>
    <w:rsid w:val="00BB5C99"/>
    <w:rsid w:val="00BB5D02"/>
    <w:rsid w:val="00BB5E9D"/>
    <w:rsid w:val="00BB7AEA"/>
    <w:rsid w:val="00BB7E41"/>
    <w:rsid w:val="00BB7FC1"/>
    <w:rsid w:val="00BC1637"/>
    <w:rsid w:val="00BC25B1"/>
    <w:rsid w:val="00BC2AD2"/>
    <w:rsid w:val="00BC2E7F"/>
    <w:rsid w:val="00BC58B6"/>
    <w:rsid w:val="00BC76B2"/>
    <w:rsid w:val="00BC7B6D"/>
    <w:rsid w:val="00BC7E8E"/>
    <w:rsid w:val="00BD08B6"/>
    <w:rsid w:val="00BD4634"/>
    <w:rsid w:val="00BD46FD"/>
    <w:rsid w:val="00BD597A"/>
    <w:rsid w:val="00BE0F5B"/>
    <w:rsid w:val="00BE1BA9"/>
    <w:rsid w:val="00BE282F"/>
    <w:rsid w:val="00BE28BE"/>
    <w:rsid w:val="00BE4E1C"/>
    <w:rsid w:val="00BE53F8"/>
    <w:rsid w:val="00BE5BEE"/>
    <w:rsid w:val="00BE647E"/>
    <w:rsid w:val="00BE69B8"/>
    <w:rsid w:val="00BE7E9C"/>
    <w:rsid w:val="00BF187E"/>
    <w:rsid w:val="00BF2FCA"/>
    <w:rsid w:val="00BF482C"/>
    <w:rsid w:val="00BF4D7D"/>
    <w:rsid w:val="00BF75B9"/>
    <w:rsid w:val="00BF7BD1"/>
    <w:rsid w:val="00C0045E"/>
    <w:rsid w:val="00C01E32"/>
    <w:rsid w:val="00C0311B"/>
    <w:rsid w:val="00C05069"/>
    <w:rsid w:val="00C066E3"/>
    <w:rsid w:val="00C06F9D"/>
    <w:rsid w:val="00C078C5"/>
    <w:rsid w:val="00C07F07"/>
    <w:rsid w:val="00C103FB"/>
    <w:rsid w:val="00C10566"/>
    <w:rsid w:val="00C15773"/>
    <w:rsid w:val="00C211D6"/>
    <w:rsid w:val="00C221E6"/>
    <w:rsid w:val="00C23B7D"/>
    <w:rsid w:val="00C250C5"/>
    <w:rsid w:val="00C258E8"/>
    <w:rsid w:val="00C2735F"/>
    <w:rsid w:val="00C274F3"/>
    <w:rsid w:val="00C27D93"/>
    <w:rsid w:val="00C315FF"/>
    <w:rsid w:val="00C35AA0"/>
    <w:rsid w:val="00C37897"/>
    <w:rsid w:val="00C378CD"/>
    <w:rsid w:val="00C378FA"/>
    <w:rsid w:val="00C408F7"/>
    <w:rsid w:val="00C415B7"/>
    <w:rsid w:val="00C44862"/>
    <w:rsid w:val="00C45BDC"/>
    <w:rsid w:val="00C4760D"/>
    <w:rsid w:val="00C47E30"/>
    <w:rsid w:val="00C50A70"/>
    <w:rsid w:val="00C51576"/>
    <w:rsid w:val="00C51B7E"/>
    <w:rsid w:val="00C52CE0"/>
    <w:rsid w:val="00C533A7"/>
    <w:rsid w:val="00C559B6"/>
    <w:rsid w:val="00C578F0"/>
    <w:rsid w:val="00C60115"/>
    <w:rsid w:val="00C6138A"/>
    <w:rsid w:val="00C62B6B"/>
    <w:rsid w:val="00C6304C"/>
    <w:rsid w:val="00C63321"/>
    <w:rsid w:val="00C63A66"/>
    <w:rsid w:val="00C64AE9"/>
    <w:rsid w:val="00C66FAF"/>
    <w:rsid w:val="00C711C9"/>
    <w:rsid w:val="00C71593"/>
    <w:rsid w:val="00C71865"/>
    <w:rsid w:val="00C72E94"/>
    <w:rsid w:val="00C73118"/>
    <w:rsid w:val="00C73D19"/>
    <w:rsid w:val="00C741C2"/>
    <w:rsid w:val="00C7708E"/>
    <w:rsid w:val="00C775CF"/>
    <w:rsid w:val="00C80DFF"/>
    <w:rsid w:val="00C810FF"/>
    <w:rsid w:val="00C8131C"/>
    <w:rsid w:val="00C823C1"/>
    <w:rsid w:val="00C82729"/>
    <w:rsid w:val="00C82D90"/>
    <w:rsid w:val="00C855B4"/>
    <w:rsid w:val="00C90AA8"/>
    <w:rsid w:val="00C92BD6"/>
    <w:rsid w:val="00C93119"/>
    <w:rsid w:val="00C94C7A"/>
    <w:rsid w:val="00C962A0"/>
    <w:rsid w:val="00C978A5"/>
    <w:rsid w:val="00CA06D0"/>
    <w:rsid w:val="00CA1336"/>
    <w:rsid w:val="00CA51C7"/>
    <w:rsid w:val="00CA55FF"/>
    <w:rsid w:val="00CA650F"/>
    <w:rsid w:val="00CA6A3C"/>
    <w:rsid w:val="00CA7E54"/>
    <w:rsid w:val="00CB0C7D"/>
    <w:rsid w:val="00CB1442"/>
    <w:rsid w:val="00CB36FA"/>
    <w:rsid w:val="00CB5AB8"/>
    <w:rsid w:val="00CB665E"/>
    <w:rsid w:val="00CB68FF"/>
    <w:rsid w:val="00CC0697"/>
    <w:rsid w:val="00CC0F91"/>
    <w:rsid w:val="00CC1E2E"/>
    <w:rsid w:val="00CC22E9"/>
    <w:rsid w:val="00CC327F"/>
    <w:rsid w:val="00CC3B4D"/>
    <w:rsid w:val="00CC7397"/>
    <w:rsid w:val="00CD66BA"/>
    <w:rsid w:val="00CD6BCA"/>
    <w:rsid w:val="00CD7018"/>
    <w:rsid w:val="00CE0EB3"/>
    <w:rsid w:val="00CE2712"/>
    <w:rsid w:val="00CE7938"/>
    <w:rsid w:val="00CF1A77"/>
    <w:rsid w:val="00CF1ECA"/>
    <w:rsid w:val="00CF3C9E"/>
    <w:rsid w:val="00CF5319"/>
    <w:rsid w:val="00CF7954"/>
    <w:rsid w:val="00CF797D"/>
    <w:rsid w:val="00D00343"/>
    <w:rsid w:val="00D01089"/>
    <w:rsid w:val="00D01FF1"/>
    <w:rsid w:val="00D02AF6"/>
    <w:rsid w:val="00D0397A"/>
    <w:rsid w:val="00D05B3E"/>
    <w:rsid w:val="00D06128"/>
    <w:rsid w:val="00D066EE"/>
    <w:rsid w:val="00D06EC2"/>
    <w:rsid w:val="00D0748D"/>
    <w:rsid w:val="00D124CD"/>
    <w:rsid w:val="00D12D1A"/>
    <w:rsid w:val="00D135AB"/>
    <w:rsid w:val="00D13736"/>
    <w:rsid w:val="00D16963"/>
    <w:rsid w:val="00D17FC2"/>
    <w:rsid w:val="00D21D78"/>
    <w:rsid w:val="00D2302B"/>
    <w:rsid w:val="00D23526"/>
    <w:rsid w:val="00D2537C"/>
    <w:rsid w:val="00D2762B"/>
    <w:rsid w:val="00D302C0"/>
    <w:rsid w:val="00D31C5C"/>
    <w:rsid w:val="00D36AEF"/>
    <w:rsid w:val="00D41E08"/>
    <w:rsid w:val="00D42910"/>
    <w:rsid w:val="00D43869"/>
    <w:rsid w:val="00D45184"/>
    <w:rsid w:val="00D45532"/>
    <w:rsid w:val="00D46B68"/>
    <w:rsid w:val="00D46FBC"/>
    <w:rsid w:val="00D54E22"/>
    <w:rsid w:val="00D55A6A"/>
    <w:rsid w:val="00D55E24"/>
    <w:rsid w:val="00D57569"/>
    <w:rsid w:val="00D61A0F"/>
    <w:rsid w:val="00D63FFD"/>
    <w:rsid w:val="00D660BA"/>
    <w:rsid w:val="00D704D9"/>
    <w:rsid w:val="00D7082D"/>
    <w:rsid w:val="00D71FB4"/>
    <w:rsid w:val="00D7406C"/>
    <w:rsid w:val="00D75EA3"/>
    <w:rsid w:val="00D76075"/>
    <w:rsid w:val="00D77698"/>
    <w:rsid w:val="00D77709"/>
    <w:rsid w:val="00D77C23"/>
    <w:rsid w:val="00D8023A"/>
    <w:rsid w:val="00D81367"/>
    <w:rsid w:val="00D816C5"/>
    <w:rsid w:val="00D816DA"/>
    <w:rsid w:val="00D84B45"/>
    <w:rsid w:val="00D84C2A"/>
    <w:rsid w:val="00D84D17"/>
    <w:rsid w:val="00D85CCD"/>
    <w:rsid w:val="00D87D55"/>
    <w:rsid w:val="00D90206"/>
    <w:rsid w:val="00D919DE"/>
    <w:rsid w:val="00D92311"/>
    <w:rsid w:val="00D93ACD"/>
    <w:rsid w:val="00D93C20"/>
    <w:rsid w:val="00DA0DF0"/>
    <w:rsid w:val="00DA1349"/>
    <w:rsid w:val="00DA1713"/>
    <w:rsid w:val="00DA2452"/>
    <w:rsid w:val="00DA31A9"/>
    <w:rsid w:val="00DA3608"/>
    <w:rsid w:val="00DA3C9C"/>
    <w:rsid w:val="00DA3DA7"/>
    <w:rsid w:val="00DA3EC8"/>
    <w:rsid w:val="00DA428E"/>
    <w:rsid w:val="00DA49C4"/>
    <w:rsid w:val="00DA558B"/>
    <w:rsid w:val="00DA7854"/>
    <w:rsid w:val="00DB1101"/>
    <w:rsid w:val="00DB14F8"/>
    <w:rsid w:val="00DB3070"/>
    <w:rsid w:val="00DB3571"/>
    <w:rsid w:val="00DB40B4"/>
    <w:rsid w:val="00DB6DC5"/>
    <w:rsid w:val="00DC2FF8"/>
    <w:rsid w:val="00DC4DCF"/>
    <w:rsid w:val="00DC5AFB"/>
    <w:rsid w:val="00DC72F9"/>
    <w:rsid w:val="00DD07C4"/>
    <w:rsid w:val="00DD10FE"/>
    <w:rsid w:val="00DD11CE"/>
    <w:rsid w:val="00DD147E"/>
    <w:rsid w:val="00DD156F"/>
    <w:rsid w:val="00DD3333"/>
    <w:rsid w:val="00DD462A"/>
    <w:rsid w:val="00DD46FB"/>
    <w:rsid w:val="00DD4C51"/>
    <w:rsid w:val="00DD61D8"/>
    <w:rsid w:val="00DE00B2"/>
    <w:rsid w:val="00DE1722"/>
    <w:rsid w:val="00DE1A0A"/>
    <w:rsid w:val="00DE3068"/>
    <w:rsid w:val="00DE4F27"/>
    <w:rsid w:val="00DE6217"/>
    <w:rsid w:val="00DE66B7"/>
    <w:rsid w:val="00DF11C3"/>
    <w:rsid w:val="00DF1F86"/>
    <w:rsid w:val="00DF2511"/>
    <w:rsid w:val="00DF2699"/>
    <w:rsid w:val="00DF2FD2"/>
    <w:rsid w:val="00DF3B3C"/>
    <w:rsid w:val="00DF5F42"/>
    <w:rsid w:val="00DF61CA"/>
    <w:rsid w:val="00DF6305"/>
    <w:rsid w:val="00DF65F3"/>
    <w:rsid w:val="00E00D6A"/>
    <w:rsid w:val="00E0136E"/>
    <w:rsid w:val="00E058F4"/>
    <w:rsid w:val="00E0615B"/>
    <w:rsid w:val="00E0674C"/>
    <w:rsid w:val="00E07327"/>
    <w:rsid w:val="00E07B77"/>
    <w:rsid w:val="00E10554"/>
    <w:rsid w:val="00E12A8A"/>
    <w:rsid w:val="00E132C9"/>
    <w:rsid w:val="00E15987"/>
    <w:rsid w:val="00E17237"/>
    <w:rsid w:val="00E17A38"/>
    <w:rsid w:val="00E21459"/>
    <w:rsid w:val="00E23FF3"/>
    <w:rsid w:val="00E248FB"/>
    <w:rsid w:val="00E26ECF"/>
    <w:rsid w:val="00E30992"/>
    <w:rsid w:val="00E31297"/>
    <w:rsid w:val="00E324A9"/>
    <w:rsid w:val="00E32570"/>
    <w:rsid w:val="00E3296B"/>
    <w:rsid w:val="00E3372F"/>
    <w:rsid w:val="00E3686E"/>
    <w:rsid w:val="00E401D5"/>
    <w:rsid w:val="00E41816"/>
    <w:rsid w:val="00E4246D"/>
    <w:rsid w:val="00E4460C"/>
    <w:rsid w:val="00E449D8"/>
    <w:rsid w:val="00E45B38"/>
    <w:rsid w:val="00E465DF"/>
    <w:rsid w:val="00E46702"/>
    <w:rsid w:val="00E470C8"/>
    <w:rsid w:val="00E47270"/>
    <w:rsid w:val="00E47B1B"/>
    <w:rsid w:val="00E52C6B"/>
    <w:rsid w:val="00E530EF"/>
    <w:rsid w:val="00E53D52"/>
    <w:rsid w:val="00E55AEA"/>
    <w:rsid w:val="00E56399"/>
    <w:rsid w:val="00E57173"/>
    <w:rsid w:val="00E57222"/>
    <w:rsid w:val="00E61539"/>
    <w:rsid w:val="00E61965"/>
    <w:rsid w:val="00E61BFD"/>
    <w:rsid w:val="00E61C32"/>
    <w:rsid w:val="00E61F56"/>
    <w:rsid w:val="00E62DE8"/>
    <w:rsid w:val="00E63051"/>
    <w:rsid w:val="00E648BE"/>
    <w:rsid w:val="00E659B5"/>
    <w:rsid w:val="00E66E3D"/>
    <w:rsid w:val="00E67A8E"/>
    <w:rsid w:val="00E708F3"/>
    <w:rsid w:val="00E72111"/>
    <w:rsid w:val="00E7357C"/>
    <w:rsid w:val="00E77FE0"/>
    <w:rsid w:val="00E81209"/>
    <w:rsid w:val="00E93006"/>
    <w:rsid w:val="00E93FDF"/>
    <w:rsid w:val="00E94DF4"/>
    <w:rsid w:val="00E95AA6"/>
    <w:rsid w:val="00E95C9C"/>
    <w:rsid w:val="00E96577"/>
    <w:rsid w:val="00E9779E"/>
    <w:rsid w:val="00EA1FA9"/>
    <w:rsid w:val="00EA54D9"/>
    <w:rsid w:val="00EA5520"/>
    <w:rsid w:val="00EA6D60"/>
    <w:rsid w:val="00EA6D9B"/>
    <w:rsid w:val="00EB12E9"/>
    <w:rsid w:val="00EB271F"/>
    <w:rsid w:val="00EB3CF9"/>
    <w:rsid w:val="00EB4DD9"/>
    <w:rsid w:val="00EB509E"/>
    <w:rsid w:val="00EB5D8E"/>
    <w:rsid w:val="00EB64CF"/>
    <w:rsid w:val="00EB6C5F"/>
    <w:rsid w:val="00EB7A9A"/>
    <w:rsid w:val="00EC05A0"/>
    <w:rsid w:val="00EC1433"/>
    <w:rsid w:val="00EC2474"/>
    <w:rsid w:val="00EC2DBC"/>
    <w:rsid w:val="00EC372A"/>
    <w:rsid w:val="00EC55E0"/>
    <w:rsid w:val="00EC5624"/>
    <w:rsid w:val="00EC637E"/>
    <w:rsid w:val="00EC6ECC"/>
    <w:rsid w:val="00EC75D7"/>
    <w:rsid w:val="00ED11F0"/>
    <w:rsid w:val="00ED1FEE"/>
    <w:rsid w:val="00ED2252"/>
    <w:rsid w:val="00ED3111"/>
    <w:rsid w:val="00ED4B7E"/>
    <w:rsid w:val="00ED593B"/>
    <w:rsid w:val="00EE4D77"/>
    <w:rsid w:val="00EE6F0F"/>
    <w:rsid w:val="00EE7FC1"/>
    <w:rsid w:val="00EF0C8F"/>
    <w:rsid w:val="00EF2F74"/>
    <w:rsid w:val="00EF4703"/>
    <w:rsid w:val="00EF6C17"/>
    <w:rsid w:val="00EF7099"/>
    <w:rsid w:val="00F00EBD"/>
    <w:rsid w:val="00F0239E"/>
    <w:rsid w:val="00F03DF2"/>
    <w:rsid w:val="00F0548B"/>
    <w:rsid w:val="00F068E3"/>
    <w:rsid w:val="00F07A98"/>
    <w:rsid w:val="00F11B4F"/>
    <w:rsid w:val="00F15263"/>
    <w:rsid w:val="00F1533C"/>
    <w:rsid w:val="00F15A1C"/>
    <w:rsid w:val="00F25B8A"/>
    <w:rsid w:val="00F26A6D"/>
    <w:rsid w:val="00F272DD"/>
    <w:rsid w:val="00F2768D"/>
    <w:rsid w:val="00F276DA"/>
    <w:rsid w:val="00F27953"/>
    <w:rsid w:val="00F27DA2"/>
    <w:rsid w:val="00F36849"/>
    <w:rsid w:val="00F37053"/>
    <w:rsid w:val="00F37B44"/>
    <w:rsid w:val="00F41490"/>
    <w:rsid w:val="00F4255D"/>
    <w:rsid w:val="00F42A5A"/>
    <w:rsid w:val="00F43796"/>
    <w:rsid w:val="00F472C4"/>
    <w:rsid w:val="00F53191"/>
    <w:rsid w:val="00F538F9"/>
    <w:rsid w:val="00F57777"/>
    <w:rsid w:val="00F6035F"/>
    <w:rsid w:val="00F60712"/>
    <w:rsid w:val="00F6147C"/>
    <w:rsid w:val="00F6197F"/>
    <w:rsid w:val="00F619C5"/>
    <w:rsid w:val="00F62F4F"/>
    <w:rsid w:val="00F63E4F"/>
    <w:rsid w:val="00F645E7"/>
    <w:rsid w:val="00F649F9"/>
    <w:rsid w:val="00F65437"/>
    <w:rsid w:val="00F70A5C"/>
    <w:rsid w:val="00F70F11"/>
    <w:rsid w:val="00F722AA"/>
    <w:rsid w:val="00F73E3E"/>
    <w:rsid w:val="00F7453B"/>
    <w:rsid w:val="00F74932"/>
    <w:rsid w:val="00F75C9D"/>
    <w:rsid w:val="00F76053"/>
    <w:rsid w:val="00F77564"/>
    <w:rsid w:val="00F80CF3"/>
    <w:rsid w:val="00F820E9"/>
    <w:rsid w:val="00F83C90"/>
    <w:rsid w:val="00F84E95"/>
    <w:rsid w:val="00F8585F"/>
    <w:rsid w:val="00F85DF3"/>
    <w:rsid w:val="00F86D20"/>
    <w:rsid w:val="00F90727"/>
    <w:rsid w:val="00F9350B"/>
    <w:rsid w:val="00F94341"/>
    <w:rsid w:val="00F94674"/>
    <w:rsid w:val="00F9497F"/>
    <w:rsid w:val="00FA1C6A"/>
    <w:rsid w:val="00FA3527"/>
    <w:rsid w:val="00FA4967"/>
    <w:rsid w:val="00FA7031"/>
    <w:rsid w:val="00FB04CA"/>
    <w:rsid w:val="00FB3AB6"/>
    <w:rsid w:val="00FB461A"/>
    <w:rsid w:val="00FB683C"/>
    <w:rsid w:val="00FB7077"/>
    <w:rsid w:val="00FC0039"/>
    <w:rsid w:val="00FC1ADF"/>
    <w:rsid w:val="00FC460C"/>
    <w:rsid w:val="00FC551C"/>
    <w:rsid w:val="00FC57F2"/>
    <w:rsid w:val="00FD1482"/>
    <w:rsid w:val="00FD2B0A"/>
    <w:rsid w:val="00FD2F66"/>
    <w:rsid w:val="00FD5010"/>
    <w:rsid w:val="00FD571B"/>
    <w:rsid w:val="00FD75F9"/>
    <w:rsid w:val="00FD77A4"/>
    <w:rsid w:val="00FE0488"/>
    <w:rsid w:val="00FE1E75"/>
    <w:rsid w:val="00FE7BD1"/>
    <w:rsid w:val="00FF0DE1"/>
    <w:rsid w:val="00FF1A2F"/>
    <w:rsid w:val="00FF2957"/>
    <w:rsid w:val="00FF3C00"/>
    <w:rsid w:val="00FF4C1E"/>
    <w:rsid w:val="00FF66D3"/>
    <w:rsid w:val="048693AD"/>
    <w:rsid w:val="050A319A"/>
    <w:rsid w:val="120D92C8"/>
    <w:rsid w:val="13019D86"/>
    <w:rsid w:val="16FA94FA"/>
    <w:rsid w:val="17032ADC"/>
    <w:rsid w:val="1802EC16"/>
    <w:rsid w:val="258951F0"/>
    <w:rsid w:val="25F58789"/>
    <w:rsid w:val="2623D1BB"/>
    <w:rsid w:val="2680DBAD"/>
    <w:rsid w:val="2EDACBBE"/>
    <w:rsid w:val="325A4755"/>
    <w:rsid w:val="371F26ED"/>
    <w:rsid w:val="38B0607C"/>
    <w:rsid w:val="3AE5D2E1"/>
    <w:rsid w:val="3B8B10E2"/>
    <w:rsid w:val="3E4D0E86"/>
    <w:rsid w:val="40DBFCC7"/>
    <w:rsid w:val="49578EF2"/>
    <w:rsid w:val="4D7F5AAD"/>
    <w:rsid w:val="50572F29"/>
    <w:rsid w:val="569C705D"/>
    <w:rsid w:val="58BB3A23"/>
    <w:rsid w:val="5900CE5A"/>
    <w:rsid w:val="5A2D60F8"/>
    <w:rsid w:val="5E139B4C"/>
    <w:rsid w:val="5F41BB79"/>
    <w:rsid w:val="5F670062"/>
    <w:rsid w:val="60A7F976"/>
    <w:rsid w:val="62322F5F"/>
    <w:rsid w:val="69D553F6"/>
    <w:rsid w:val="6FA61524"/>
    <w:rsid w:val="7044957A"/>
    <w:rsid w:val="7114E132"/>
    <w:rsid w:val="753AFCFC"/>
    <w:rsid w:val="7C420E31"/>
    <w:rsid w:val="7C5CD0D3"/>
    <w:rsid w:val="7CC3BA4D"/>
    <w:rsid w:val="7E9E41D3"/>
    <w:rsid w:val="7FCDB5AA"/>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7796CA"/>
  <w15:chartTrackingRefBased/>
  <w15:docId w15:val="{8A482D68-62C7-4E1D-B10B-DA74F2E80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51C"/>
    <w:pPr>
      <w:spacing w:after="0" w:line="240" w:lineRule="auto"/>
    </w:pPr>
    <w:rPr>
      <w:rFonts w:ascii="Times New Roman" w:eastAsia="Times New Roman" w:hAnsi="Times New Roman" w:cs="Times New Roman"/>
      <w:kern w:val="0"/>
      <w:lang w:val="en-CA" w:eastAsia="en-US"/>
      <w14:ligatures w14:val="none"/>
    </w:rPr>
  </w:style>
  <w:style w:type="paragraph" w:styleId="Heading1">
    <w:name w:val="heading 1"/>
    <w:basedOn w:val="Normal"/>
    <w:next w:val="Normal"/>
    <w:link w:val="Heading1Char"/>
    <w:uiPriority w:val="9"/>
    <w:qFormat/>
    <w:rsid w:val="00505DFB"/>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SG" w:eastAsia="zh-CN"/>
      <w14:ligatures w14:val="standardContextual"/>
    </w:rPr>
  </w:style>
  <w:style w:type="paragraph" w:styleId="Heading2">
    <w:name w:val="heading 2"/>
    <w:basedOn w:val="Normal"/>
    <w:next w:val="Normal"/>
    <w:link w:val="Heading2Char"/>
    <w:uiPriority w:val="9"/>
    <w:unhideWhenUsed/>
    <w:qFormat/>
    <w:rsid w:val="00505DFB"/>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SG" w:eastAsia="zh-CN"/>
      <w14:ligatures w14:val="standardContextual"/>
    </w:rPr>
  </w:style>
  <w:style w:type="paragraph" w:styleId="Heading3">
    <w:name w:val="heading 3"/>
    <w:basedOn w:val="Normal"/>
    <w:next w:val="Normal"/>
    <w:link w:val="Heading3Char"/>
    <w:uiPriority w:val="9"/>
    <w:unhideWhenUsed/>
    <w:qFormat/>
    <w:rsid w:val="00505DFB"/>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val="en-SG" w:eastAsia="zh-CN"/>
      <w14:ligatures w14:val="standardContextual"/>
    </w:rPr>
  </w:style>
  <w:style w:type="paragraph" w:styleId="Heading4">
    <w:name w:val="heading 4"/>
    <w:basedOn w:val="Normal"/>
    <w:next w:val="Normal"/>
    <w:link w:val="Heading4Char"/>
    <w:uiPriority w:val="9"/>
    <w:unhideWhenUsed/>
    <w:qFormat/>
    <w:rsid w:val="00505DFB"/>
    <w:pPr>
      <w:keepNext/>
      <w:keepLines/>
      <w:spacing w:before="80" w:after="40" w:line="278" w:lineRule="auto"/>
      <w:outlineLvl w:val="3"/>
    </w:pPr>
    <w:rPr>
      <w:rFonts w:asciiTheme="minorHAnsi" w:eastAsiaTheme="majorEastAsia" w:hAnsiTheme="minorHAnsi" w:cstheme="majorBidi"/>
      <w:i/>
      <w:iCs/>
      <w:color w:val="0F4761" w:themeColor="accent1" w:themeShade="BF"/>
      <w:kern w:val="2"/>
      <w:lang w:val="en-SG" w:eastAsia="zh-CN"/>
      <w14:ligatures w14:val="standardContextual"/>
    </w:rPr>
  </w:style>
  <w:style w:type="paragraph" w:styleId="Heading5">
    <w:name w:val="heading 5"/>
    <w:basedOn w:val="Normal"/>
    <w:next w:val="Normal"/>
    <w:link w:val="Heading5Char"/>
    <w:uiPriority w:val="9"/>
    <w:unhideWhenUsed/>
    <w:qFormat/>
    <w:rsid w:val="00505DFB"/>
    <w:pPr>
      <w:keepNext/>
      <w:keepLines/>
      <w:spacing w:before="80" w:after="40" w:line="278" w:lineRule="auto"/>
      <w:outlineLvl w:val="4"/>
    </w:pPr>
    <w:rPr>
      <w:rFonts w:asciiTheme="minorHAnsi" w:eastAsiaTheme="majorEastAsia" w:hAnsiTheme="minorHAnsi" w:cstheme="majorBidi"/>
      <w:color w:val="0F4761" w:themeColor="accent1" w:themeShade="BF"/>
      <w:kern w:val="2"/>
      <w:lang w:val="en-SG" w:eastAsia="zh-CN"/>
      <w14:ligatures w14:val="standardContextual"/>
    </w:rPr>
  </w:style>
  <w:style w:type="paragraph" w:styleId="Heading6">
    <w:name w:val="heading 6"/>
    <w:basedOn w:val="Normal"/>
    <w:next w:val="Normal"/>
    <w:link w:val="Heading6Char"/>
    <w:uiPriority w:val="9"/>
    <w:semiHidden/>
    <w:unhideWhenUsed/>
    <w:qFormat/>
    <w:rsid w:val="00505DFB"/>
    <w:pPr>
      <w:keepNext/>
      <w:keepLines/>
      <w:spacing w:before="40" w:line="278" w:lineRule="auto"/>
      <w:outlineLvl w:val="5"/>
    </w:pPr>
    <w:rPr>
      <w:rFonts w:asciiTheme="minorHAnsi" w:eastAsiaTheme="majorEastAsia" w:hAnsiTheme="minorHAnsi" w:cstheme="majorBidi"/>
      <w:i/>
      <w:iCs/>
      <w:color w:val="595959" w:themeColor="text1" w:themeTint="A6"/>
      <w:kern w:val="2"/>
      <w:lang w:val="en-SG" w:eastAsia="zh-CN"/>
      <w14:ligatures w14:val="standardContextual"/>
    </w:rPr>
  </w:style>
  <w:style w:type="paragraph" w:styleId="Heading7">
    <w:name w:val="heading 7"/>
    <w:basedOn w:val="Normal"/>
    <w:next w:val="Normal"/>
    <w:link w:val="Heading7Char"/>
    <w:uiPriority w:val="9"/>
    <w:semiHidden/>
    <w:unhideWhenUsed/>
    <w:qFormat/>
    <w:rsid w:val="00505DFB"/>
    <w:pPr>
      <w:keepNext/>
      <w:keepLines/>
      <w:spacing w:before="40" w:line="278" w:lineRule="auto"/>
      <w:outlineLvl w:val="6"/>
    </w:pPr>
    <w:rPr>
      <w:rFonts w:asciiTheme="minorHAnsi" w:eastAsiaTheme="majorEastAsia" w:hAnsiTheme="minorHAnsi" w:cstheme="majorBidi"/>
      <w:color w:val="595959" w:themeColor="text1" w:themeTint="A6"/>
      <w:kern w:val="2"/>
      <w:lang w:val="en-SG" w:eastAsia="zh-CN"/>
      <w14:ligatures w14:val="standardContextual"/>
    </w:rPr>
  </w:style>
  <w:style w:type="paragraph" w:styleId="Heading8">
    <w:name w:val="heading 8"/>
    <w:basedOn w:val="Normal"/>
    <w:next w:val="Normal"/>
    <w:link w:val="Heading8Char"/>
    <w:uiPriority w:val="9"/>
    <w:semiHidden/>
    <w:unhideWhenUsed/>
    <w:qFormat/>
    <w:rsid w:val="00505DFB"/>
    <w:pPr>
      <w:keepNext/>
      <w:keepLines/>
      <w:spacing w:line="278" w:lineRule="auto"/>
      <w:outlineLvl w:val="7"/>
    </w:pPr>
    <w:rPr>
      <w:rFonts w:asciiTheme="minorHAnsi" w:eastAsiaTheme="majorEastAsia" w:hAnsiTheme="minorHAnsi" w:cstheme="majorBidi"/>
      <w:i/>
      <w:iCs/>
      <w:color w:val="272727" w:themeColor="text1" w:themeTint="D8"/>
      <w:kern w:val="2"/>
      <w:lang w:val="en-SG" w:eastAsia="zh-CN"/>
      <w14:ligatures w14:val="standardContextual"/>
    </w:rPr>
  </w:style>
  <w:style w:type="paragraph" w:styleId="Heading9">
    <w:name w:val="heading 9"/>
    <w:basedOn w:val="Normal"/>
    <w:next w:val="Normal"/>
    <w:link w:val="Heading9Char"/>
    <w:uiPriority w:val="9"/>
    <w:semiHidden/>
    <w:unhideWhenUsed/>
    <w:qFormat/>
    <w:rsid w:val="00505DFB"/>
    <w:pPr>
      <w:keepNext/>
      <w:keepLines/>
      <w:spacing w:line="278" w:lineRule="auto"/>
      <w:outlineLvl w:val="8"/>
    </w:pPr>
    <w:rPr>
      <w:rFonts w:asciiTheme="minorHAnsi" w:eastAsiaTheme="majorEastAsia" w:hAnsiTheme="minorHAnsi" w:cstheme="majorBidi"/>
      <w:color w:val="272727" w:themeColor="text1" w:themeTint="D8"/>
      <w:kern w:val="2"/>
      <w:lang w:val="en-SG" w:eastAsia="zh-C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D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05D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05D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05D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505D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5D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D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D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DFB"/>
    <w:rPr>
      <w:rFonts w:eastAsiaTheme="majorEastAsia" w:cstheme="majorBidi"/>
      <w:color w:val="272727" w:themeColor="text1" w:themeTint="D8"/>
    </w:rPr>
  </w:style>
  <w:style w:type="paragraph" w:styleId="Title">
    <w:name w:val="Title"/>
    <w:basedOn w:val="Normal"/>
    <w:next w:val="Normal"/>
    <w:link w:val="TitleChar"/>
    <w:uiPriority w:val="10"/>
    <w:qFormat/>
    <w:rsid w:val="00505DFB"/>
    <w:pPr>
      <w:spacing w:after="80"/>
      <w:contextualSpacing/>
    </w:pPr>
    <w:rPr>
      <w:rFonts w:asciiTheme="majorHAnsi" w:eastAsiaTheme="majorEastAsia" w:hAnsiTheme="majorHAnsi" w:cstheme="majorBidi"/>
      <w:spacing w:val="-10"/>
      <w:kern w:val="28"/>
      <w:sz w:val="56"/>
      <w:szCs w:val="56"/>
      <w:lang w:val="en-SG" w:eastAsia="zh-CN"/>
      <w14:ligatures w14:val="standardContextual"/>
    </w:rPr>
  </w:style>
  <w:style w:type="character" w:customStyle="1" w:styleId="TitleChar">
    <w:name w:val="Title Char"/>
    <w:basedOn w:val="DefaultParagraphFont"/>
    <w:link w:val="Title"/>
    <w:uiPriority w:val="10"/>
    <w:rsid w:val="00505D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5DFB"/>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val="en-SG" w:eastAsia="zh-CN"/>
      <w14:ligatures w14:val="standardContextual"/>
    </w:rPr>
  </w:style>
  <w:style w:type="character" w:customStyle="1" w:styleId="SubtitleChar">
    <w:name w:val="Subtitle Char"/>
    <w:basedOn w:val="DefaultParagraphFont"/>
    <w:link w:val="Subtitle"/>
    <w:uiPriority w:val="11"/>
    <w:rsid w:val="00505D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DFB"/>
    <w:pPr>
      <w:spacing w:before="160" w:after="160" w:line="278" w:lineRule="auto"/>
      <w:jc w:val="center"/>
    </w:pPr>
    <w:rPr>
      <w:rFonts w:asciiTheme="minorHAnsi" w:eastAsiaTheme="minorEastAsia" w:hAnsiTheme="minorHAnsi" w:cstheme="minorBidi"/>
      <w:i/>
      <w:iCs/>
      <w:color w:val="404040" w:themeColor="text1" w:themeTint="BF"/>
      <w:kern w:val="2"/>
      <w:lang w:val="en-SG" w:eastAsia="zh-CN"/>
      <w14:ligatures w14:val="standardContextual"/>
    </w:rPr>
  </w:style>
  <w:style w:type="character" w:customStyle="1" w:styleId="QuoteChar">
    <w:name w:val="Quote Char"/>
    <w:basedOn w:val="DefaultParagraphFont"/>
    <w:link w:val="Quote"/>
    <w:uiPriority w:val="29"/>
    <w:rsid w:val="00505DFB"/>
    <w:rPr>
      <w:i/>
      <w:iCs/>
      <w:color w:val="404040" w:themeColor="text1" w:themeTint="BF"/>
    </w:rPr>
  </w:style>
  <w:style w:type="paragraph" w:styleId="ListParagraph">
    <w:name w:val="List Paragraph"/>
    <w:basedOn w:val="Normal"/>
    <w:uiPriority w:val="34"/>
    <w:qFormat/>
    <w:rsid w:val="00505DFB"/>
    <w:pPr>
      <w:spacing w:after="160" w:line="278" w:lineRule="auto"/>
      <w:ind w:left="720"/>
      <w:contextualSpacing/>
    </w:pPr>
    <w:rPr>
      <w:rFonts w:asciiTheme="minorHAnsi" w:eastAsiaTheme="minorEastAsia" w:hAnsiTheme="minorHAnsi" w:cstheme="minorBidi"/>
      <w:kern w:val="2"/>
      <w:lang w:val="en-SG" w:eastAsia="zh-CN"/>
      <w14:ligatures w14:val="standardContextual"/>
    </w:rPr>
  </w:style>
  <w:style w:type="character" w:styleId="IntenseEmphasis">
    <w:name w:val="Intense Emphasis"/>
    <w:basedOn w:val="DefaultParagraphFont"/>
    <w:uiPriority w:val="21"/>
    <w:qFormat/>
    <w:rsid w:val="00505DFB"/>
    <w:rPr>
      <w:i/>
      <w:iCs/>
      <w:color w:val="0F4761" w:themeColor="accent1" w:themeShade="BF"/>
    </w:rPr>
  </w:style>
  <w:style w:type="paragraph" w:styleId="IntenseQuote">
    <w:name w:val="Intense Quote"/>
    <w:basedOn w:val="Normal"/>
    <w:next w:val="Normal"/>
    <w:link w:val="IntenseQuoteChar"/>
    <w:uiPriority w:val="30"/>
    <w:qFormat/>
    <w:rsid w:val="00505DFB"/>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kern w:val="2"/>
      <w:lang w:val="en-SG" w:eastAsia="zh-CN"/>
      <w14:ligatures w14:val="standardContextual"/>
    </w:rPr>
  </w:style>
  <w:style w:type="character" w:customStyle="1" w:styleId="IntenseQuoteChar">
    <w:name w:val="Intense Quote Char"/>
    <w:basedOn w:val="DefaultParagraphFont"/>
    <w:link w:val="IntenseQuote"/>
    <w:uiPriority w:val="30"/>
    <w:rsid w:val="00505DFB"/>
    <w:rPr>
      <w:i/>
      <w:iCs/>
      <w:color w:val="0F4761" w:themeColor="accent1" w:themeShade="BF"/>
    </w:rPr>
  </w:style>
  <w:style w:type="character" w:styleId="IntenseReference">
    <w:name w:val="Intense Reference"/>
    <w:basedOn w:val="DefaultParagraphFont"/>
    <w:uiPriority w:val="32"/>
    <w:qFormat/>
    <w:rsid w:val="00505DFB"/>
    <w:rPr>
      <w:b/>
      <w:bCs/>
      <w:smallCaps/>
      <w:color w:val="0F4761" w:themeColor="accent1" w:themeShade="BF"/>
      <w:spacing w:val="5"/>
    </w:rPr>
  </w:style>
  <w:style w:type="paragraph" w:styleId="Header">
    <w:name w:val="header"/>
    <w:basedOn w:val="Normal"/>
    <w:link w:val="HeaderChar"/>
    <w:uiPriority w:val="99"/>
    <w:unhideWhenUsed/>
    <w:rsid w:val="00505D15"/>
    <w:pPr>
      <w:tabs>
        <w:tab w:val="center" w:pos="4153"/>
        <w:tab w:val="right" w:pos="8306"/>
      </w:tabs>
    </w:pPr>
    <w:rPr>
      <w:rFonts w:asciiTheme="minorHAnsi" w:eastAsiaTheme="minorEastAsia" w:hAnsiTheme="minorHAnsi" w:cstheme="minorBidi"/>
      <w:kern w:val="2"/>
      <w:lang w:val="en-SG" w:eastAsia="zh-CN"/>
      <w14:ligatures w14:val="standardContextual"/>
    </w:rPr>
  </w:style>
  <w:style w:type="character" w:customStyle="1" w:styleId="HeaderChar">
    <w:name w:val="Header Char"/>
    <w:basedOn w:val="DefaultParagraphFont"/>
    <w:link w:val="Header"/>
    <w:uiPriority w:val="99"/>
    <w:rsid w:val="00505D15"/>
  </w:style>
  <w:style w:type="paragraph" w:styleId="Footer">
    <w:name w:val="footer"/>
    <w:basedOn w:val="Normal"/>
    <w:link w:val="FooterChar"/>
    <w:uiPriority w:val="99"/>
    <w:unhideWhenUsed/>
    <w:rsid w:val="00505D15"/>
    <w:pPr>
      <w:tabs>
        <w:tab w:val="center" w:pos="4153"/>
        <w:tab w:val="right" w:pos="8306"/>
      </w:tabs>
    </w:pPr>
    <w:rPr>
      <w:rFonts w:asciiTheme="minorHAnsi" w:eastAsiaTheme="minorEastAsia" w:hAnsiTheme="minorHAnsi" w:cstheme="minorBidi"/>
      <w:kern w:val="2"/>
      <w:lang w:val="en-SG" w:eastAsia="zh-CN"/>
      <w14:ligatures w14:val="standardContextual"/>
    </w:rPr>
  </w:style>
  <w:style w:type="character" w:customStyle="1" w:styleId="FooterChar">
    <w:name w:val="Footer Char"/>
    <w:basedOn w:val="DefaultParagraphFont"/>
    <w:link w:val="Footer"/>
    <w:uiPriority w:val="99"/>
    <w:rsid w:val="00505D15"/>
  </w:style>
  <w:style w:type="paragraph" w:styleId="TOCHeading">
    <w:name w:val="TOC Heading"/>
    <w:basedOn w:val="Heading1"/>
    <w:next w:val="Normal"/>
    <w:uiPriority w:val="39"/>
    <w:unhideWhenUsed/>
    <w:qFormat/>
    <w:rsid w:val="001503C4"/>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064675"/>
    <w:pPr>
      <w:spacing w:after="100" w:line="278" w:lineRule="auto"/>
    </w:pPr>
    <w:rPr>
      <w:rFonts w:asciiTheme="minorHAnsi" w:eastAsiaTheme="minorEastAsia" w:hAnsiTheme="minorHAnsi" w:cstheme="minorBidi"/>
      <w:kern w:val="2"/>
      <w:lang w:val="en-SG" w:eastAsia="zh-CN"/>
      <w14:ligatures w14:val="standardContextual"/>
    </w:rPr>
  </w:style>
  <w:style w:type="character" w:styleId="Hyperlink">
    <w:name w:val="Hyperlink"/>
    <w:basedOn w:val="DefaultParagraphFont"/>
    <w:uiPriority w:val="99"/>
    <w:unhideWhenUsed/>
    <w:rsid w:val="00064675"/>
    <w:rPr>
      <w:color w:val="467886" w:themeColor="hyperlink"/>
      <w:u w:val="single"/>
    </w:rPr>
  </w:style>
  <w:style w:type="paragraph" w:styleId="HTMLPreformatted">
    <w:name w:val="HTML Preformatted"/>
    <w:basedOn w:val="Normal"/>
    <w:link w:val="HTMLPreformattedChar"/>
    <w:uiPriority w:val="99"/>
    <w:semiHidden/>
    <w:unhideWhenUsed/>
    <w:rsid w:val="00A96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SG" w:eastAsia="zh-CN"/>
    </w:rPr>
  </w:style>
  <w:style w:type="character" w:customStyle="1" w:styleId="HTMLPreformattedChar">
    <w:name w:val="HTML Preformatted Char"/>
    <w:basedOn w:val="DefaultParagraphFont"/>
    <w:link w:val="HTMLPreformatted"/>
    <w:uiPriority w:val="99"/>
    <w:semiHidden/>
    <w:rsid w:val="00A96005"/>
    <w:rPr>
      <w:rFonts w:ascii="Courier New" w:eastAsia="Times New Roman" w:hAnsi="Courier New" w:cs="Courier New"/>
      <w:kern w:val="0"/>
      <w:sz w:val="20"/>
      <w:szCs w:val="20"/>
      <w14:ligatures w14:val="none"/>
    </w:rPr>
  </w:style>
  <w:style w:type="paragraph" w:customStyle="1" w:styleId="paragraph">
    <w:name w:val="paragraph"/>
    <w:basedOn w:val="Normal"/>
    <w:rsid w:val="00352CBF"/>
    <w:pPr>
      <w:spacing w:before="100" w:beforeAutospacing="1" w:after="100" w:afterAutospacing="1"/>
    </w:pPr>
    <w:rPr>
      <w:lang w:val="en-SG" w:eastAsia="zh-CN"/>
    </w:rPr>
  </w:style>
  <w:style w:type="character" w:customStyle="1" w:styleId="normaltextrun">
    <w:name w:val="normaltextrun"/>
    <w:basedOn w:val="DefaultParagraphFont"/>
    <w:rsid w:val="00352CBF"/>
  </w:style>
  <w:style w:type="character" w:customStyle="1" w:styleId="eop">
    <w:name w:val="eop"/>
    <w:basedOn w:val="DefaultParagraphFont"/>
    <w:rsid w:val="00352CBF"/>
  </w:style>
  <w:style w:type="character" w:customStyle="1" w:styleId="wacimagecontainer">
    <w:name w:val="wacimagecontainer"/>
    <w:basedOn w:val="DefaultParagraphFont"/>
    <w:rsid w:val="0012764F"/>
  </w:style>
  <w:style w:type="paragraph" w:styleId="TOC2">
    <w:name w:val="toc 2"/>
    <w:basedOn w:val="Normal"/>
    <w:next w:val="Normal"/>
    <w:autoRedefine/>
    <w:uiPriority w:val="39"/>
    <w:unhideWhenUsed/>
    <w:rsid w:val="005602EA"/>
    <w:pPr>
      <w:spacing w:after="100" w:line="278" w:lineRule="auto"/>
      <w:ind w:left="240"/>
    </w:pPr>
    <w:rPr>
      <w:rFonts w:asciiTheme="minorHAnsi" w:eastAsiaTheme="minorEastAsia" w:hAnsiTheme="minorHAnsi" w:cstheme="minorBidi"/>
      <w:kern w:val="2"/>
      <w:lang w:val="en-SG" w:eastAsia="zh-CN"/>
      <w14:ligatures w14:val="standardContextual"/>
    </w:rPr>
  </w:style>
  <w:style w:type="paragraph" w:styleId="TOC3">
    <w:name w:val="toc 3"/>
    <w:basedOn w:val="Normal"/>
    <w:next w:val="Normal"/>
    <w:autoRedefine/>
    <w:uiPriority w:val="39"/>
    <w:unhideWhenUsed/>
    <w:rsid w:val="0005206A"/>
    <w:pPr>
      <w:spacing w:after="100" w:line="278" w:lineRule="auto"/>
      <w:ind w:left="480"/>
    </w:pPr>
    <w:rPr>
      <w:rFonts w:asciiTheme="minorHAnsi" w:eastAsiaTheme="minorEastAsia" w:hAnsiTheme="minorHAnsi" w:cstheme="minorBidi"/>
      <w:kern w:val="2"/>
      <w:lang w:val="en-SG" w:eastAsia="zh-CN"/>
      <w14:ligatures w14:val="standardContextual"/>
    </w:rPr>
  </w:style>
  <w:style w:type="character" w:customStyle="1" w:styleId="scxw80995168">
    <w:name w:val="scxw80995168"/>
    <w:basedOn w:val="DefaultParagraphFont"/>
    <w:rsid w:val="006E565D"/>
  </w:style>
  <w:style w:type="character" w:styleId="UnresolvedMention">
    <w:name w:val="Unresolved Mention"/>
    <w:basedOn w:val="DefaultParagraphFont"/>
    <w:uiPriority w:val="99"/>
    <w:semiHidden/>
    <w:unhideWhenUsed/>
    <w:rsid w:val="007C6BFC"/>
    <w:rPr>
      <w:color w:val="605E5C"/>
      <w:shd w:val="clear" w:color="auto" w:fill="E1DFDD"/>
    </w:rPr>
  </w:style>
  <w:style w:type="table" w:styleId="TableGrid">
    <w:name w:val="Table Grid"/>
    <w:basedOn w:val="TableNormal"/>
    <w:uiPriority w:val="39"/>
    <w:rsid w:val="000D46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D30B6"/>
    <w:pPr>
      <w:spacing w:before="100" w:beforeAutospacing="1" w:after="100" w:afterAutospacing="1"/>
    </w:pPr>
    <w:rPr>
      <w:lang w:val="en-US"/>
    </w:rPr>
  </w:style>
  <w:style w:type="paragraph" w:styleId="NoSpacing">
    <w:name w:val="No Spacing"/>
    <w:uiPriority w:val="1"/>
    <w:qFormat/>
    <w:rsid w:val="00751547"/>
    <w:pPr>
      <w:spacing w:after="0" w:line="240" w:lineRule="auto"/>
    </w:pPr>
    <w:rPr>
      <w:rFonts w:ascii="Times New Roman" w:eastAsia="Times New Roman" w:hAnsi="Times New Roman" w:cs="Times New Roman"/>
      <w:kern w:val="0"/>
      <w:lang w:val="en-CA" w:eastAsia="en-US"/>
      <w14:ligatures w14:val="none"/>
    </w:rPr>
  </w:style>
  <w:style w:type="character" w:styleId="FollowedHyperlink">
    <w:name w:val="FollowedHyperlink"/>
    <w:basedOn w:val="DefaultParagraphFont"/>
    <w:uiPriority w:val="99"/>
    <w:semiHidden/>
    <w:unhideWhenUsed/>
    <w:rsid w:val="000C3C09"/>
    <w:rPr>
      <w:color w:val="96607D" w:themeColor="followedHyperlink"/>
      <w:u w:val="single"/>
    </w:rPr>
  </w:style>
  <w:style w:type="paragraph" w:styleId="EndnoteText">
    <w:name w:val="endnote text"/>
    <w:basedOn w:val="Normal"/>
    <w:link w:val="EndnoteTextChar"/>
    <w:uiPriority w:val="99"/>
    <w:semiHidden/>
    <w:unhideWhenUsed/>
    <w:rsid w:val="008D4A3C"/>
    <w:rPr>
      <w:sz w:val="20"/>
      <w:szCs w:val="20"/>
    </w:rPr>
  </w:style>
  <w:style w:type="character" w:customStyle="1" w:styleId="EndnoteTextChar">
    <w:name w:val="Endnote Text Char"/>
    <w:basedOn w:val="DefaultParagraphFont"/>
    <w:link w:val="EndnoteText"/>
    <w:uiPriority w:val="99"/>
    <w:semiHidden/>
    <w:rsid w:val="008D4A3C"/>
    <w:rPr>
      <w:rFonts w:ascii="Times New Roman" w:eastAsia="Times New Roman" w:hAnsi="Times New Roman" w:cs="Times New Roman"/>
      <w:kern w:val="0"/>
      <w:sz w:val="20"/>
      <w:szCs w:val="20"/>
      <w:lang w:val="en-CA" w:eastAsia="en-US"/>
      <w14:ligatures w14:val="none"/>
    </w:rPr>
  </w:style>
  <w:style w:type="character" w:styleId="EndnoteReference">
    <w:name w:val="endnote reference"/>
    <w:basedOn w:val="DefaultParagraphFont"/>
    <w:uiPriority w:val="99"/>
    <w:semiHidden/>
    <w:unhideWhenUsed/>
    <w:rsid w:val="008D4A3C"/>
    <w:rPr>
      <w:vertAlign w:val="superscript"/>
    </w:rPr>
  </w:style>
  <w:style w:type="paragraph" w:styleId="FootnoteText">
    <w:name w:val="footnote text"/>
    <w:basedOn w:val="Normal"/>
    <w:link w:val="FootnoteTextChar"/>
    <w:uiPriority w:val="99"/>
    <w:semiHidden/>
    <w:unhideWhenUsed/>
    <w:rsid w:val="008D4A3C"/>
    <w:rPr>
      <w:sz w:val="20"/>
      <w:szCs w:val="20"/>
    </w:rPr>
  </w:style>
  <w:style w:type="character" w:customStyle="1" w:styleId="FootnoteTextChar">
    <w:name w:val="Footnote Text Char"/>
    <w:basedOn w:val="DefaultParagraphFont"/>
    <w:link w:val="FootnoteText"/>
    <w:uiPriority w:val="99"/>
    <w:semiHidden/>
    <w:rsid w:val="008D4A3C"/>
    <w:rPr>
      <w:rFonts w:ascii="Times New Roman" w:eastAsia="Times New Roman" w:hAnsi="Times New Roman" w:cs="Times New Roman"/>
      <w:kern w:val="0"/>
      <w:sz w:val="20"/>
      <w:szCs w:val="20"/>
      <w:lang w:val="en-CA" w:eastAsia="en-US"/>
      <w14:ligatures w14:val="none"/>
    </w:rPr>
  </w:style>
  <w:style w:type="character" w:styleId="FootnoteReference">
    <w:name w:val="footnote reference"/>
    <w:basedOn w:val="DefaultParagraphFont"/>
    <w:uiPriority w:val="99"/>
    <w:semiHidden/>
    <w:unhideWhenUsed/>
    <w:rsid w:val="008D4A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237784">
      <w:bodyDiv w:val="1"/>
      <w:marLeft w:val="0"/>
      <w:marRight w:val="0"/>
      <w:marTop w:val="0"/>
      <w:marBottom w:val="0"/>
      <w:divBdr>
        <w:top w:val="none" w:sz="0" w:space="0" w:color="auto"/>
        <w:left w:val="none" w:sz="0" w:space="0" w:color="auto"/>
        <w:bottom w:val="none" w:sz="0" w:space="0" w:color="auto"/>
        <w:right w:val="none" w:sz="0" w:space="0" w:color="auto"/>
      </w:divBdr>
    </w:div>
    <w:div w:id="90904500">
      <w:bodyDiv w:val="1"/>
      <w:marLeft w:val="0"/>
      <w:marRight w:val="0"/>
      <w:marTop w:val="0"/>
      <w:marBottom w:val="0"/>
      <w:divBdr>
        <w:top w:val="none" w:sz="0" w:space="0" w:color="auto"/>
        <w:left w:val="none" w:sz="0" w:space="0" w:color="auto"/>
        <w:bottom w:val="none" w:sz="0" w:space="0" w:color="auto"/>
        <w:right w:val="none" w:sz="0" w:space="0" w:color="auto"/>
      </w:divBdr>
      <w:divsChild>
        <w:div w:id="445462539">
          <w:marLeft w:val="-720"/>
          <w:marRight w:val="0"/>
          <w:marTop w:val="0"/>
          <w:marBottom w:val="0"/>
          <w:divBdr>
            <w:top w:val="none" w:sz="0" w:space="0" w:color="auto"/>
            <w:left w:val="none" w:sz="0" w:space="0" w:color="auto"/>
            <w:bottom w:val="none" w:sz="0" w:space="0" w:color="auto"/>
            <w:right w:val="none" w:sz="0" w:space="0" w:color="auto"/>
          </w:divBdr>
        </w:div>
      </w:divsChild>
    </w:div>
    <w:div w:id="165481017">
      <w:bodyDiv w:val="1"/>
      <w:marLeft w:val="0"/>
      <w:marRight w:val="0"/>
      <w:marTop w:val="0"/>
      <w:marBottom w:val="0"/>
      <w:divBdr>
        <w:top w:val="none" w:sz="0" w:space="0" w:color="auto"/>
        <w:left w:val="none" w:sz="0" w:space="0" w:color="auto"/>
        <w:bottom w:val="none" w:sz="0" w:space="0" w:color="auto"/>
        <w:right w:val="none" w:sz="0" w:space="0" w:color="auto"/>
      </w:divBdr>
      <w:divsChild>
        <w:div w:id="121315964">
          <w:marLeft w:val="0"/>
          <w:marRight w:val="0"/>
          <w:marTop w:val="0"/>
          <w:marBottom w:val="0"/>
          <w:divBdr>
            <w:top w:val="none" w:sz="0" w:space="0" w:color="auto"/>
            <w:left w:val="none" w:sz="0" w:space="0" w:color="auto"/>
            <w:bottom w:val="none" w:sz="0" w:space="0" w:color="auto"/>
            <w:right w:val="none" w:sz="0" w:space="0" w:color="auto"/>
          </w:divBdr>
        </w:div>
        <w:div w:id="121852779">
          <w:marLeft w:val="0"/>
          <w:marRight w:val="0"/>
          <w:marTop w:val="0"/>
          <w:marBottom w:val="0"/>
          <w:divBdr>
            <w:top w:val="none" w:sz="0" w:space="0" w:color="auto"/>
            <w:left w:val="none" w:sz="0" w:space="0" w:color="auto"/>
            <w:bottom w:val="none" w:sz="0" w:space="0" w:color="auto"/>
            <w:right w:val="none" w:sz="0" w:space="0" w:color="auto"/>
          </w:divBdr>
        </w:div>
        <w:div w:id="129641587">
          <w:marLeft w:val="0"/>
          <w:marRight w:val="0"/>
          <w:marTop w:val="0"/>
          <w:marBottom w:val="0"/>
          <w:divBdr>
            <w:top w:val="none" w:sz="0" w:space="0" w:color="auto"/>
            <w:left w:val="none" w:sz="0" w:space="0" w:color="auto"/>
            <w:bottom w:val="none" w:sz="0" w:space="0" w:color="auto"/>
            <w:right w:val="none" w:sz="0" w:space="0" w:color="auto"/>
          </w:divBdr>
        </w:div>
        <w:div w:id="151525852">
          <w:marLeft w:val="0"/>
          <w:marRight w:val="0"/>
          <w:marTop w:val="0"/>
          <w:marBottom w:val="0"/>
          <w:divBdr>
            <w:top w:val="none" w:sz="0" w:space="0" w:color="auto"/>
            <w:left w:val="none" w:sz="0" w:space="0" w:color="auto"/>
            <w:bottom w:val="none" w:sz="0" w:space="0" w:color="auto"/>
            <w:right w:val="none" w:sz="0" w:space="0" w:color="auto"/>
          </w:divBdr>
        </w:div>
        <w:div w:id="172884548">
          <w:marLeft w:val="0"/>
          <w:marRight w:val="0"/>
          <w:marTop w:val="0"/>
          <w:marBottom w:val="0"/>
          <w:divBdr>
            <w:top w:val="none" w:sz="0" w:space="0" w:color="auto"/>
            <w:left w:val="none" w:sz="0" w:space="0" w:color="auto"/>
            <w:bottom w:val="none" w:sz="0" w:space="0" w:color="auto"/>
            <w:right w:val="none" w:sz="0" w:space="0" w:color="auto"/>
          </w:divBdr>
        </w:div>
        <w:div w:id="216748042">
          <w:marLeft w:val="0"/>
          <w:marRight w:val="0"/>
          <w:marTop w:val="0"/>
          <w:marBottom w:val="0"/>
          <w:divBdr>
            <w:top w:val="none" w:sz="0" w:space="0" w:color="auto"/>
            <w:left w:val="none" w:sz="0" w:space="0" w:color="auto"/>
            <w:bottom w:val="none" w:sz="0" w:space="0" w:color="auto"/>
            <w:right w:val="none" w:sz="0" w:space="0" w:color="auto"/>
          </w:divBdr>
        </w:div>
        <w:div w:id="228882961">
          <w:marLeft w:val="0"/>
          <w:marRight w:val="0"/>
          <w:marTop w:val="0"/>
          <w:marBottom w:val="0"/>
          <w:divBdr>
            <w:top w:val="none" w:sz="0" w:space="0" w:color="auto"/>
            <w:left w:val="none" w:sz="0" w:space="0" w:color="auto"/>
            <w:bottom w:val="none" w:sz="0" w:space="0" w:color="auto"/>
            <w:right w:val="none" w:sz="0" w:space="0" w:color="auto"/>
          </w:divBdr>
        </w:div>
        <w:div w:id="242105494">
          <w:marLeft w:val="0"/>
          <w:marRight w:val="0"/>
          <w:marTop w:val="0"/>
          <w:marBottom w:val="0"/>
          <w:divBdr>
            <w:top w:val="none" w:sz="0" w:space="0" w:color="auto"/>
            <w:left w:val="none" w:sz="0" w:space="0" w:color="auto"/>
            <w:bottom w:val="none" w:sz="0" w:space="0" w:color="auto"/>
            <w:right w:val="none" w:sz="0" w:space="0" w:color="auto"/>
          </w:divBdr>
        </w:div>
        <w:div w:id="253325043">
          <w:marLeft w:val="0"/>
          <w:marRight w:val="0"/>
          <w:marTop w:val="0"/>
          <w:marBottom w:val="0"/>
          <w:divBdr>
            <w:top w:val="none" w:sz="0" w:space="0" w:color="auto"/>
            <w:left w:val="none" w:sz="0" w:space="0" w:color="auto"/>
            <w:bottom w:val="none" w:sz="0" w:space="0" w:color="auto"/>
            <w:right w:val="none" w:sz="0" w:space="0" w:color="auto"/>
          </w:divBdr>
        </w:div>
        <w:div w:id="258565408">
          <w:marLeft w:val="0"/>
          <w:marRight w:val="0"/>
          <w:marTop w:val="0"/>
          <w:marBottom w:val="0"/>
          <w:divBdr>
            <w:top w:val="none" w:sz="0" w:space="0" w:color="auto"/>
            <w:left w:val="none" w:sz="0" w:space="0" w:color="auto"/>
            <w:bottom w:val="none" w:sz="0" w:space="0" w:color="auto"/>
            <w:right w:val="none" w:sz="0" w:space="0" w:color="auto"/>
          </w:divBdr>
        </w:div>
        <w:div w:id="297732960">
          <w:marLeft w:val="0"/>
          <w:marRight w:val="0"/>
          <w:marTop w:val="0"/>
          <w:marBottom w:val="0"/>
          <w:divBdr>
            <w:top w:val="none" w:sz="0" w:space="0" w:color="auto"/>
            <w:left w:val="none" w:sz="0" w:space="0" w:color="auto"/>
            <w:bottom w:val="none" w:sz="0" w:space="0" w:color="auto"/>
            <w:right w:val="none" w:sz="0" w:space="0" w:color="auto"/>
          </w:divBdr>
        </w:div>
        <w:div w:id="301079497">
          <w:marLeft w:val="0"/>
          <w:marRight w:val="0"/>
          <w:marTop w:val="0"/>
          <w:marBottom w:val="0"/>
          <w:divBdr>
            <w:top w:val="none" w:sz="0" w:space="0" w:color="auto"/>
            <w:left w:val="none" w:sz="0" w:space="0" w:color="auto"/>
            <w:bottom w:val="none" w:sz="0" w:space="0" w:color="auto"/>
            <w:right w:val="none" w:sz="0" w:space="0" w:color="auto"/>
          </w:divBdr>
        </w:div>
        <w:div w:id="321617083">
          <w:marLeft w:val="0"/>
          <w:marRight w:val="0"/>
          <w:marTop w:val="0"/>
          <w:marBottom w:val="0"/>
          <w:divBdr>
            <w:top w:val="none" w:sz="0" w:space="0" w:color="auto"/>
            <w:left w:val="none" w:sz="0" w:space="0" w:color="auto"/>
            <w:bottom w:val="none" w:sz="0" w:space="0" w:color="auto"/>
            <w:right w:val="none" w:sz="0" w:space="0" w:color="auto"/>
          </w:divBdr>
        </w:div>
        <w:div w:id="348602433">
          <w:marLeft w:val="0"/>
          <w:marRight w:val="0"/>
          <w:marTop w:val="0"/>
          <w:marBottom w:val="0"/>
          <w:divBdr>
            <w:top w:val="none" w:sz="0" w:space="0" w:color="auto"/>
            <w:left w:val="none" w:sz="0" w:space="0" w:color="auto"/>
            <w:bottom w:val="none" w:sz="0" w:space="0" w:color="auto"/>
            <w:right w:val="none" w:sz="0" w:space="0" w:color="auto"/>
          </w:divBdr>
        </w:div>
        <w:div w:id="427510658">
          <w:marLeft w:val="0"/>
          <w:marRight w:val="0"/>
          <w:marTop w:val="0"/>
          <w:marBottom w:val="0"/>
          <w:divBdr>
            <w:top w:val="none" w:sz="0" w:space="0" w:color="auto"/>
            <w:left w:val="none" w:sz="0" w:space="0" w:color="auto"/>
            <w:bottom w:val="none" w:sz="0" w:space="0" w:color="auto"/>
            <w:right w:val="none" w:sz="0" w:space="0" w:color="auto"/>
          </w:divBdr>
        </w:div>
        <w:div w:id="465859678">
          <w:marLeft w:val="0"/>
          <w:marRight w:val="0"/>
          <w:marTop w:val="0"/>
          <w:marBottom w:val="0"/>
          <w:divBdr>
            <w:top w:val="none" w:sz="0" w:space="0" w:color="auto"/>
            <w:left w:val="none" w:sz="0" w:space="0" w:color="auto"/>
            <w:bottom w:val="none" w:sz="0" w:space="0" w:color="auto"/>
            <w:right w:val="none" w:sz="0" w:space="0" w:color="auto"/>
          </w:divBdr>
        </w:div>
        <w:div w:id="516817922">
          <w:marLeft w:val="0"/>
          <w:marRight w:val="0"/>
          <w:marTop w:val="0"/>
          <w:marBottom w:val="0"/>
          <w:divBdr>
            <w:top w:val="none" w:sz="0" w:space="0" w:color="auto"/>
            <w:left w:val="none" w:sz="0" w:space="0" w:color="auto"/>
            <w:bottom w:val="none" w:sz="0" w:space="0" w:color="auto"/>
            <w:right w:val="none" w:sz="0" w:space="0" w:color="auto"/>
          </w:divBdr>
        </w:div>
        <w:div w:id="549806766">
          <w:marLeft w:val="0"/>
          <w:marRight w:val="0"/>
          <w:marTop w:val="0"/>
          <w:marBottom w:val="0"/>
          <w:divBdr>
            <w:top w:val="none" w:sz="0" w:space="0" w:color="auto"/>
            <w:left w:val="none" w:sz="0" w:space="0" w:color="auto"/>
            <w:bottom w:val="none" w:sz="0" w:space="0" w:color="auto"/>
            <w:right w:val="none" w:sz="0" w:space="0" w:color="auto"/>
          </w:divBdr>
        </w:div>
        <w:div w:id="573590310">
          <w:marLeft w:val="0"/>
          <w:marRight w:val="0"/>
          <w:marTop w:val="0"/>
          <w:marBottom w:val="0"/>
          <w:divBdr>
            <w:top w:val="none" w:sz="0" w:space="0" w:color="auto"/>
            <w:left w:val="none" w:sz="0" w:space="0" w:color="auto"/>
            <w:bottom w:val="none" w:sz="0" w:space="0" w:color="auto"/>
            <w:right w:val="none" w:sz="0" w:space="0" w:color="auto"/>
          </w:divBdr>
        </w:div>
        <w:div w:id="581450639">
          <w:marLeft w:val="0"/>
          <w:marRight w:val="0"/>
          <w:marTop w:val="0"/>
          <w:marBottom w:val="0"/>
          <w:divBdr>
            <w:top w:val="none" w:sz="0" w:space="0" w:color="auto"/>
            <w:left w:val="none" w:sz="0" w:space="0" w:color="auto"/>
            <w:bottom w:val="none" w:sz="0" w:space="0" w:color="auto"/>
            <w:right w:val="none" w:sz="0" w:space="0" w:color="auto"/>
          </w:divBdr>
        </w:div>
        <w:div w:id="621964830">
          <w:marLeft w:val="0"/>
          <w:marRight w:val="0"/>
          <w:marTop w:val="0"/>
          <w:marBottom w:val="0"/>
          <w:divBdr>
            <w:top w:val="none" w:sz="0" w:space="0" w:color="auto"/>
            <w:left w:val="none" w:sz="0" w:space="0" w:color="auto"/>
            <w:bottom w:val="none" w:sz="0" w:space="0" w:color="auto"/>
            <w:right w:val="none" w:sz="0" w:space="0" w:color="auto"/>
          </w:divBdr>
        </w:div>
        <w:div w:id="660282098">
          <w:marLeft w:val="0"/>
          <w:marRight w:val="0"/>
          <w:marTop w:val="0"/>
          <w:marBottom w:val="0"/>
          <w:divBdr>
            <w:top w:val="none" w:sz="0" w:space="0" w:color="auto"/>
            <w:left w:val="none" w:sz="0" w:space="0" w:color="auto"/>
            <w:bottom w:val="none" w:sz="0" w:space="0" w:color="auto"/>
            <w:right w:val="none" w:sz="0" w:space="0" w:color="auto"/>
          </w:divBdr>
        </w:div>
        <w:div w:id="676926780">
          <w:marLeft w:val="0"/>
          <w:marRight w:val="0"/>
          <w:marTop w:val="0"/>
          <w:marBottom w:val="0"/>
          <w:divBdr>
            <w:top w:val="none" w:sz="0" w:space="0" w:color="auto"/>
            <w:left w:val="none" w:sz="0" w:space="0" w:color="auto"/>
            <w:bottom w:val="none" w:sz="0" w:space="0" w:color="auto"/>
            <w:right w:val="none" w:sz="0" w:space="0" w:color="auto"/>
          </w:divBdr>
        </w:div>
        <w:div w:id="689181602">
          <w:marLeft w:val="0"/>
          <w:marRight w:val="0"/>
          <w:marTop w:val="0"/>
          <w:marBottom w:val="0"/>
          <w:divBdr>
            <w:top w:val="none" w:sz="0" w:space="0" w:color="auto"/>
            <w:left w:val="none" w:sz="0" w:space="0" w:color="auto"/>
            <w:bottom w:val="none" w:sz="0" w:space="0" w:color="auto"/>
            <w:right w:val="none" w:sz="0" w:space="0" w:color="auto"/>
          </w:divBdr>
        </w:div>
        <w:div w:id="695543625">
          <w:marLeft w:val="0"/>
          <w:marRight w:val="0"/>
          <w:marTop w:val="0"/>
          <w:marBottom w:val="0"/>
          <w:divBdr>
            <w:top w:val="none" w:sz="0" w:space="0" w:color="auto"/>
            <w:left w:val="none" w:sz="0" w:space="0" w:color="auto"/>
            <w:bottom w:val="none" w:sz="0" w:space="0" w:color="auto"/>
            <w:right w:val="none" w:sz="0" w:space="0" w:color="auto"/>
          </w:divBdr>
        </w:div>
        <w:div w:id="732387772">
          <w:marLeft w:val="0"/>
          <w:marRight w:val="0"/>
          <w:marTop w:val="0"/>
          <w:marBottom w:val="0"/>
          <w:divBdr>
            <w:top w:val="none" w:sz="0" w:space="0" w:color="auto"/>
            <w:left w:val="none" w:sz="0" w:space="0" w:color="auto"/>
            <w:bottom w:val="none" w:sz="0" w:space="0" w:color="auto"/>
            <w:right w:val="none" w:sz="0" w:space="0" w:color="auto"/>
          </w:divBdr>
        </w:div>
        <w:div w:id="745109951">
          <w:marLeft w:val="0"/>
          <w:marRight w:val="0"/>
          <w:marTop w:val="0"/>
          <w:marBottom w:val="0"/>
          <w:divBdr>
            <w:top w:val="none" w:sz="0" w:space="0" w:color="auto"/>
            <w:left w:val="none" w:sz="0" w:space="0" w:color="auto"/>
            <w:bottom w:val="none" w:sz="0" w:space="0" w:color="auto"/>
            <w:right w:val="none" w:sz="0" w:space="0" w:color="auto"/>
          </w:divBdr>
        </w:div>
        <w:div w:id="762453732">
          <w:marLeft w:val="0"/>
          <w:marRight w:val="0"/>
          <w:marTop w:val="0"/>
          <w:marBottom w:val="0"/>
          <w:divBdr>
            <w:top w:val="none" w:sz="0" w:space="0" w:color="auto"/>
            <w:left w:val="none" w:sz="0" w:space="0" w:color="auto"/>
            <w:bottom w:val="none" w:sz="0" w:space="0" w:color="auto"/>
            <w:right w:val="none" w:sz="0" w:space="0" w:color="auto"/>
          </w:divBdr>
        </w:div>
        <w:div w:id="782580963">
          <w:marLeft w:val="0"/>
          <w:marRight w:val="0"/>
          <w:marTop w:val="0"/>
          <w:marBottom w:val="0"/>
          <w:divBdr>
            <w:top w:val="none" w:sz="0" w:space="0" w:color="auto"/>
            <w:left w:val="none" w:sz="0" w:space="0" w:color="auto"/>
            <w:bottom w:val="none" w:sz="0" w:space="0" w:color="auto"/>
            <w:right w:val="none" w:sz="0" w:space="0" w:color="auto"/>
          </w:divBdr>
        </w:div>
        <w:div w:id="786196063">
          <w:marLeft w:val="0"/>
          <w:marRight w:val="0"/>
          <w:marTop w:val="0"/>
          <w:marBottom w:val="0"/>
          <w:divBdr>
            <w:top w:val="none" w:sz="0" w:space="0" w:color="auto"/>
            <w:left w:val="none" w:sz="0" w:space="0" w:color="auto"/>
            <w:bottom w:val="none" w:sz="0" w:space="0" w:color="auto"/>
            <w:right w:val="none" w:sz="0" w:space="0" w:color="auto"/>
          </w:divBdr>
        </w:div>
        <w:div w:id="791095170">
          <w:marLeft w:val="0"/>
          <w:marRight w:val="0"/>
          <w:marTop w:val="0"/>
          <w:marBottom w:val="0"/>
          <w:divBdr>
            <w:top w:val="none" w:sz="0" w:space="0" w:color="auto"/>
            <w:left w:val="none" w:sz="0" w:space="0" w:color="auto"/>
            <w:bottom w:val="none" w:sz="0" w:space="0" w:color="auto"/>
            <w:right w:val="none" w:sz="0" w:space="0" w:color="auto"/>
          </w:divBdr>
        </w:div>
        <w:div w:id="826749734">
          <w:marLeft w:val="0"/>
          <w:marRight w:val="0"/>
          <w:marTop w:val="0"/>
          <w:marBottom w:val="0"/>
          <w:divBdr>
            <w:top w:val="none" w:sz="0" w:space="0" w:color="auto"/>
            <w:left w:val="none" w:sz="0" w:space="0" w:color="auto"/>
            <w:bottom w:val="none" w:sz="0" w:space="0" w:color="auto"/>
            <w:right w:val="none" w:sz="0" w:space="0" w:color="auto"/>
          </w:divBdr>
        </w:div>
        <w:div w:id="827404471">
          <w:marLeft w:val="0"/>
          <w:marRight w:val="0"/>
          <w:marTop w:val="0"/>
          <w:marBottom w:val="0"/>
          <w:divBdr>
            <w:top w:val="none" w:sz="0" w:space="0" w:color="auto"/>
            <w:left w:val="none" w:sz="0" w:space="0" w:color="auto"/>
            <w:bottom w:val="none" w:sz="0" w:space="0" w:color="auto"/>
            <w:right w:val="none" w:sz="0" w:space="0" w:color="auto"/>
          </w:divBdr>
        </w:div>
        <w:div w:id="829641562">
          <w:marLeft w:val="0"/>
          <w:marRight w:val="0"/>
          <w:marTop w:val="0"/>
          <w:marBottom w:val="0"/>
          <w:divBdr>
            <w:top w:val="none" w:sz="0" w:space="0" w:color="auto"/>
            <w:left w:val="none" w:sz="0" w:space="0" w:color="auto"/>
            <w:bottom w:val="none" w:sz="0" w:space="0" w:color="auto"/>
            <w:right w:val="none" w:sz="0" w:space="0" w:color="auto"/>
          </w:divBdr>
        </w:div>
        <w:div w:id="833033836">
          <w:marLeft w:val="0"/>
          <w:marRight w:val="0"/>
          <w:marTop w:val="0"/>
          <w:marBottom w:val="0"/>
          <w:divBdr>
            <w:top w:val="none" w:sz="0" w:space="0" w:color="auto"/>
            <w:left w:val="none" w:sz="0" w:space="0" w:color="auto"/>
            <w:bottom w:val="none" w:sz="0" w:space="0" w:color="auto"/>
            <w:right w:val="none" w:sz="0" w:space="0" w:color="auto"/>
          </w:divBdr>
        </w:div>
        <w:div w:id="834145782">
          <w:marLeft w:val="0"/>
          <w:marRight w:val="0"/>
          <w:marTop w:val="0"/>
          <w:marBottom w:val="0"/>
          <w:divBdr>
            <w:top w:val="none" w:sz="0" w:space="0" w:color="auto"/>
            <w:left w:val="none" w:sz="0" w:space="0" w:color="auto"/>
            <w:bottom w:val="none" w:sz="0" w:space="0" w:color="auto"/>
            <w:right w:val="none" w:sz="0" w:space="0" w:color="auto"/>
          </w:divBdr>
        </w:div>
        <w:div w:id="885147146">
          <w:marLeft w:val="0"/>
          <w:marRight w:val="0"/>
          <w:marTop w:val="0"/>
          <w:marBottom w:val="0"/>
          <w:divBdr>
            <w:top w:val="none" w:sz="0" w:space="0" w:color="auto"/>
            <w:left w:val="none" w:sz="0" w:space="0" w:color="auto"/>
            <w:bottom w:val="none" w:sz="0" w:space="0" w:color="auto"/>
            <w:right w:val="none" w:sz="0" w:space="0" w:color="auto"/>
          </w:divBdr>
        </w:div>
        <w:div w:id="985663947">
          <w:marLeft w:val="0"/>
          <w:marRight w:val="0"/>
          <w:marTop w:val="0"/>
          <w:marBottom w:val="0"/>
          <w:divBdr>
            <w:top w:val="none" w:sz="0" w:space="0" w:color="auto"/>
            <w:left w:val="none" w:sz="0" w:space="0" w:color="auto"/>
            <w:bottom w:val="none" w:sz="0" w:space="0" w:color="auto"/>
            <w:right w:val="none" w:sz="0" w:space="0" w:color="auto"/>
          </w:divBdr>
        </w:div>
        <w:div w:id="995720415">
          <w:marLeft w:val="0"/>
          <w:marRight w:val="0"/>
          <w:marTop w:val="0"/>
          <w:marBottom w:val="0"/>
          <w:divBdr>
            <w:top w:val="none" w:sz="0" w:space="0" w:color="auto"/>
            <w:left w:val="none" w:sz="0" w:space="0" w:color="auto"/>
            <w:bottom w:val="none" w:sz="0" w:space="0" w:color="auto"/>
            <w:right w:val="none" w:sz="0" w:space="0" w:color="auto"/>
          </w:divBdr>
        </w:div>
        <w:div w:id="1000308084">
          <w:marLeft w:val="0"/>
          <w:marRight w:val="0"/>
          <w:marTop w:val="0"/>
          <w:marBottom w:val="0"/>
          <w:divBdr>
            <w:top w:val="none" w:sz="0" w:space="0" w:color="auto"/>
            <w:left w:val="none" w:sz="0" w:space="0" w:color="auto"/>
            <w:bottom w:val="none" w:sz="0" w:space="0" w:color="auto"/>
            <w:right w:val="none" w:sz="0" w:space="0" w:color="auto"/>
          </w:divBdr>
        </w:div>
        <w:div w:id="1008024882">
          <w:marLeft w:val="0"/>
          <w:marRight w:val="0"/>
          <w:marTop w:val="0"/>
          <w:marBottom w:val="0"/>
          <w:divBdr>
            <w:top w:val="none" w:sz="0" w:space="0" w:color="auto"/>
            <w:left w:val="none" w:sz="0" w:space="0" w:color="auto"/>
            <w:bottom w:val="none" w:sz="0" w:space="0" w:color="auto"/>
            <w:right w:val="none" w:sz="0" w:space="0" w:color="auto"/>
          </w:divBdr>
        </w:div>
        <w:div w:id="1026101621">
          <w:marLeft w:val="0"/>
          <w:marRight w:val="0"/>
          <w:marTop w:val="0"/>
          <w:marBottom w:val="0"/>
          <w:divBdr>
            <w:top w:val="none" w:sz="0" w:space="0" w:color="auto"/>
            <w:left w:val="none" w:sz="0" w:space="0" w:color="auto"/>
            <w:bottom w:val="none" w:sz="0" w:space="0" w:color="auto"/>
            <w:right w:val="none" w:sz="0" w:space="0" w:color="auto"/>
          </w:divBdr>
        </w:div>
        <w:div w:id="1048601699">
          <w:marLeft w:val="0"/>
          <w:marRight w:val="0"/>
          <w:marTop w:val="0"/>
          <w:marBottom w:val="0"/>
          <w:divBdr>
            <w:top w:val="none" w:sz="0" w:space="0" w:color="auto"/>
            <w:left w:val="none" w:sz="0" w:space="0" w:color="auto"/>
            <w:bottom w:val="none" w:sz="0" w:space="0" w:color="auto"/>
            <w:right w:val="none" w:sz="0" w:space="0" w:color="auto"/>
          </w:divBdr>
        </w:div>
        <w:div w:id="1059399657">
          <w:marLeft w:val="0"/>
          <w:marRight w:val="0"/>
          <w:marTop w:val="0"/>
          <w:marBottom w:val="0"/>
          <w:divBdr>
            <w:top w:val="none" w:sz="0" w:space="0" w:color="auto"/>
            <w:left w:val="none" w:sz="0" w:space="0" w:color="auto"/>
            <w:bottom w:val="none" w:sz="0" w:space="0" w:color="auto"/>
            <w:right w:val="none" w:sz="0" w:space="0" w:color="auto"/>
          </w:divBdr>
        </w:div>
        <w:div w:id="1072389923">
          <w:marLeft w:val="0"/>
          <w:marRight w:val="0"/>
          <w:marTop w:val="0"/>
          <w:marBottom w:val="0"/>
          <w:divBdr>
            <w:top w:val="none" w:sz="0" w:space="0" w:color="auto"/>
            <w:left w:val="none" w:sz="0" w:space="0" w:color="auto"/>
            <w:bottom w:val="none" w:sz="0" w:space="0" w:color="auto"/>
            <w:right w:val="none" w:sz="0" w:space="0" w:color="auto"/>
          </w:divBdr>
        </w:div>
        <w:div w:id="1084767636">
          <w:marLeft w:val="0"/>
          <w:marRight w:val="0"/>
          <w:marTop w:val="0"/>
          <w:marBottom w:val="0"/>
          <w:divBdr>
            <w:top w:val="none" w:sz="0" w:space="0" w:color="auto"/>
            <w:left w:val="none" w:sz="0" w:space="0" w:color="auto"/>
            <w:bottom w:val="none" w:sz="0" w:space="0" w:color="auto"/>
            <w:right w:val="none" w:sz="0" w:space="0" w:color="auto"/>
          </w:divBdr>
        </w:div>
        <w:div w:id="1109079738">
          <w:marLeft w:val="0"/>
          <w:marRight w:val="0"/>
          <w:marTop w:val="0"/>
          <w:marBottom w:val="0"/>
          <w:divBdr>
            <w:top w:val="none" w:sz="0" w:space="0" w:color="auto"/>
            <w:left w:val="none" w:sz="0" w:space="0" w:color="auto"/>
            <w:bottom w:val="none" w:sz="0" w:space="0" w:color="auto"/>
            <w:right w:val="none" w:sz="0" w:space="0" w:color="auto"/>
          </w:divBdr>
        </w:div>
        <w:div w:id="1111784694">
          <w:marLeft w:val="0"/>
          <w:marRight w:val="0"/>
          <w:marTop w:val="0"/>
          <w:marBottom w:val="0"/>
          <w:divBdr>
            <w:top w:val="none" w:sz="0" w:space="0" w:color="auto"/>
            <w:left w:val="none" w:sz="0" w:space="0" w:color="auto"/>
            <w:bottom w:val="none" w:sz="0" w:space="0" w:color="auto"/>
            <w:right w:val="none" w:sz="0" w:space="0" w:color="auto"/>
          </w:divBdr>
        </w:div>
        <w:div w:id="1140464222">
          <w:marLeft w:val="0"/>
          <w:marRight w:val="0"/>
          <w:marTop w:val="0"/>
          <w:marBottom w:val="0"/>
          <w:divBdr>
            <w:top w:val="none" w:sz="0" w:space="0" w:color="auto"/>
            <w:left w:val="none" w:sz="0" w:space="0" w:color="auto"/>
            <w:bottom w:val="none" w:sz="0" w:space="0" w:color="auto"/>
            <w:right w:val="none" w:sz="0" w:space="0" w:color="auto"/>
          </w:divBdr>
        </w:div>
        <w:div w:id="1174683912">
          <w:marLeft w:val="0"/>
          <w:marRight w:val="0"/>
          <w:marTop w:val="0"/>
          <w:marBottom w:val="0"/>
          <w:divBdr>
            <w:top w:val="none" w:sz="0" w:space="0" w:color="auto"/>
            <w:left w:val="none" w:sz="0" w:space="0" w:color="auto"/>
            <w:bottom w:val="none" w:sz="0" w:space="0" w:color="auto"/>
            <w:right w:val="none" w:sz="0" w:space="0" w:color="auto"/>
          </w:divBdr>
        </w:div>
        <w:div w:id="1256281523">
          <w:marLeft w:val="0"/>
          <w:marRight w:val="0"/>
          <w:marTop w:val="0"/>
          <w:marBottom w:val="0"/>
          <w:divBdr>
            <w:top w:val="none" w:sz="0" w:space="0" w:color="auto"/>
            <w:left w:val="none" w:sz="0" w:space="0" w:color="auto"/>
            <w:bottom w:val="none" w:sz="0" w:space="0" w:color="auto"/>
            <w:right w:val="none" w:sz="0" w:space="0" w:color="auto"/>
          </w:divBdr>
        </w:div>
        <w:div w:id="1368988562">
          <w:marLeft w:val="0"/>
          <w:marRight w:val="0"/>
          <w:marTop w:val="0"/>
          <w:marBottom w:val="0"/>
          <w:divBdr>
            <w:top w:val="none" w:sz="0" w:space="0" w:color="auto"/>
            <w:left w:val="none" w:sz="0" w:space="0" w:color="auto"/>
            <w:bottom w:val="none" w:sz="0" w:space="0" w:color="auto"/>
            <w:right w:val="none" w:sz="0" w:space="0" w:color="auto"/>
          </w:divBdr>
        </w:div>
        <w:div w:id="1390038732">
          <w:marLeft w:val="0"/>
          <w:marRight w:val="0"/>
          <w:marTop w:val="0"/>
          <w:marBottom w:val="0"/>
          <w:divBdr>
            <w:top w:val="none" w:sz="0" w:space="0" w:color="auto"/>
            <w:left w:val="none" w:sz="0" w:space="0" w:color="auto"/>
            <w:bottom w:val="none" w:sz="0" w:space="0" w:color="auto"/>
            <w:right w:val="none" w:sz="0" w:space="0" w:color="auto"/>
          </w:divBdr>
        </w:div>
        <w:div w:id="1428383056">
          <w:marLeft w:val="0"/>
          <w:marRight w:val="0"/>
          <w:marTop w:val="0"/>
          <w:marBottom w:val="0"/>
          <w:divBdr>
            <w:top w:val="none" w:sz="0" w:space="0" w:color="auto"/>
            <w:left w:val="none" w:sz="0" w:space="0" w:color="auto"/>
            <w:bottom w:val="none" w:sz="0" w:space="0" w:color="auto"/>
            <w:right w:val="none" w:sz="0" w:space="0" w:color="auto"/>
          </w:divBdr>
        </w:div>
        <w:div w:id="1432120722">
          <w:marLeft w:val="0"/>
          <w:marRight w:val="0"/>
          <w:marTop w:val="0"/>
          <w:marBottom w:val="0"/>
          <w:divBdr>
            <w:top w:val="none" w:sz="0" w:space="0" w:color="auto"/>
            <w:left w:val="none" w:sz="0" w:space="0" w:color="auto"/>
            <w:bottom w:val="none" w:sz="0" w:space="0" w:color="auto"/>
            <w:right w:val="none" w:sz="0" w:space="0" w:color="auto"/>
          </w:divBdr>
        </w:div>
        <w:div w:id="1448547944">
          <w:marLeft w:val="0"/>
          <w:marRight w:val="0"/>
          <w:marTop w:val="0"/>
          <w:marBottom w:val="0"/>
          <w:divBdr>
            <w:top w:val="none" w:sz="0" w:space="0" w:color="auto"/>
            <w:left w:val="none" w:sz="0" w:space="0" w:color="auto"/>
            <w:bottom w:val="none" w:sz="0" w:space="0" w:color="auto"/>
            <w:right w:val="none" w:sz="0" w:space="0" w:color="auto"/>
          </w:divBdr>
        </w:div>
        <w:div w:id="1492332415">
          <w:marLeft w:val="0"/>
          <w:marRight w:val="0"/>
          <w:marTop w:val="0"/>
          <w:marBottom w:val="0"/>
          <w:divBdr>
            <w:top w:val="none" w:sz="0" w:space="0" w:color="auto"/>
            <w:left w:val="none" w:sz="0" w:space="0" w:color="auto"/>
            <w:bottom w:val="none" w:sz="0" w:space="0" w:color="auto"/>
            <w:right w:val="none" w:sz="0" w:space="0" w:color="auto"/>
          </w:divBdr>
        </w:div>
        <w:div w:id="1501190504">
          <w:marLeft w:val="0"/>
          <w:marRight w:val="0"/>
          <w:marTop w:val="0"/>
          <w:marBottom w:val="0"/>
          <w:divBdr>
            <w:top w:val="none" w:sz="0" w:space="0" w:color="auto"/>
            <w:left w:val="none" w:sz="0" w:space="0" w:color="auto"/>
            <w:bottom w:val="none" w:sz="0" w:space="0" w:color="auto"/>
            <w:right w:val="none" w:sz="0" w:space="0" w:color="auto"/>
          </w:divBdr>
        </w:div>
        <w:div w:id="1506896998">
          <w:marLeft w:val="0"/>
          <w:marRight w:val="0"/>
          <w:marTop w:val="0"/>
          <w:marBottom w:val="0"/>
          <w:divBdr>
            <w:top w:val="none" w:sz="0" w:space="0" w:color="auto"/>
            <w:left w:val="none" w:sz="0" w:space="0" w:color="auto"/>
            <w:bottom w:val="none" w:sz="0" w:space="0" w:color="auto"/>
            <w:right w:val="none" w:sz="0" w:space="0" w:color="auto"/>
          </w:divBdr>
        </w:div>
        <w:div w:id="1564103609">
          <w:marLeft w:val="0"/>
          <w:marRight w:val="0"/>
          <w:marTop w:val="0"/>
          <w:marBottom w:val="0"/>
          <w:divBdr>
            <w:top w:val="none" w:sz="0" w:space="0" w:color="auto"/>
            <w:left w:val="none" w:sz="0" w:space="0" w:color="auto"/>
            <w:bottom w:val="none" w:sz="0" w:space="0" w:color="auto"/>
            <w:right w:val="none" w:sz="0" w:space="0" w:color="auto"/>
          </w:divBdr>
        </w:div>
        <w:div w:id="1583221183">
          <w:marLeft w:val="0"/>
          <w:marRight w:val="0"/>
          <w:marTop w:val="0"/>
          <w:marBottom w:val="0"/>
          <w:divBdr>
            <w:top w:val="none" w:sz="0" w:space="0" w:color="auto"/>
            <w:left w:val="none" w:sz="0" w:space="0" w:color="auto"/>
            <w:bottom w:val="none" w:sz="0" w:space="0" w:color="auto"/>
            <w:right w:val="none" w:sz="0" w:space="0" w:color="auto"/>
          </w:divBdr>
        </w:div>
        <w:div w:id="1594436040">
          <w:marLeft w:val="0"/>
          <w:marRight w:val="0"/>
          <w:marTop w:val="0"/>
          <w:marBottom w:val="0"/>
          <w:divBdr>
            <w:top w:val="none" w:sz="0" w:space="0" w:color="auto"/>
            <w:left w:val="none" w:sz="0" w:space="0" w:color="auto"/>
            <w:bottom w:val="none" w:sz="0" w:space="0" w:color="auto"/>
            <w:right w:val="none" w:sz="0" w:space="0" w:color="auto"/>
          </w:divBdr>
        </w:div>
        <w:div w:id="1624384104">
          <w:marLeft w:val="0"/>
          <w:marRight w:val="0"/>
          <w:marTop w:val="0"/>
          <w:marBottom w:val="0"/>
          <w:divBdr>
            <w:top w:val="none" w:sz="0" w:space="0" w:color="auto"/>
            <w:left w:val="none" w:sz="0" w:space="0" w:color="auto"/>
            <w:bottom w:val="none" w:sz="0" w:space="0" w:color="auto"/>
            <w:right w:val="none" w:sz="0" w:space="0" w:color="auto"/>
          </w:divBdr>
        </w:div>
        <w:div w:id="1697079314">
          <w:marLeft w:val="0"/>
          <w:marRight w:val="0"/>
          <w:marTop w:val="0"/>
          <w:marBottom w:val="0"/>
          <w:divBdr>
            <w:top w:val="none" w:sz="0" w:space="0" w:color="auto"/>
            <w:left w:val="none" w:sz="0" w:space="0" w:color="auto"/>
            <w:bottom w:val="none" w:sz="0" w:space="0" w:color="auto"/>
            <w:right w:val="none" w:sz="0" w:space="0" w:color="auto"/>
          </w:divBdr>
        </w:div>
        <w:div w:id="1720519528">
          <w:marLeft w:val="0"/>
          <w:marRight w:val="0"/>
          <w:marTop w:val="0"/>
          <w:marBottom w:val="0"/>
          <w:divBdr>
            <w:top w:val="none" w:sz="0" w:space="0" w:color="auto"/>
            <w:left w:val="none" w:sz="0" w:space="0" w:color="auto"/>
            <w:bottom w:val="none" w:sz="0" w:space="0" w:color="auto"/>
            <w:right w:val="none" w:sz="0" w:space="0" w:color="auto"/>
          </w:divBdr>
        </w:div>
        <w:div w:id="1805077830">
          <w:marLeft w:val="0"/>
          <w:marRight w:val="0"/>
          <w:marTop w:val="0"/>
          <w:marBottom w:val="0"/>
          <w:divBdr>
            <w:top w:val="none" w:sz="0" w:space="0" w:color="auto"/>
            <w:left w:val="none" w:sz="0" w:space="0" w:color="auto"/>
            <w:bottom w:val="none" w:sz="0" w:space="0" w:color="auto"/>
            <w:right w:val="none" w:sz="0" w:space="0" w:color="auto"/>
          </w:divBdr>
        </w:div>
        <w:div w:id="1812745011">
          <w:marLeft w:val="0"/>
          <w:marRight w:val="0"/>
          <w:marTop w:val="0"/>
          <w:marBottom w:val="0"/>
          <w:divBdr>
            <w:top w:val="none" w:sz="0" w:space="0" w:color="auto"/>
            <w:left w:val="none" w:sz="0" w:space="0" w:color="auto"/>
            <w:bottom w:val="none" w:sz="0" w:space="0" w:color="auto"/>
            <w:right w:val="none" w:sz="0" w:space="0" w:color="auto"/>
          </w:divBdr>
        </w:div>
        <w:div w:id="1821651591">
          <w:marLeft w:val="0"/>
          <w:marRight w:val="0"/>
          <w:marTop w:val="0"/>
          <w:marBottom w:val="0"/>
          <w:divBdr>
            <w:top w:val="none" w:sz="0" w:space="0" w:color="auto"/>
            <w:left w:val="none" w:sz="0" w:space="0" w:color="auto"/>
            <w:bottom w:val="none" w:sz="0" w:space="0" w:color="auto"/>
            <w:right w:val="none" w:sz="0" w:space="0" w:color="auto"/>
          </w:divBdr>
        </w:div>
        <w:div w:id="1863519362">
          <w:marLeft w:val="0"/>
          <w:marRight w:val="0"/>
          <w:marTop w:val="0"/>
          <w:marBottom w:val="0"/>
          <w:divBdr>
            <w:top w:val="none" w:sz="0" w:space="0" w:color="auto"/>
            <w:left w:val="none" w:sz="0" w:space="0" w:color="auto"/>
            <w:bottom w:val="none" w:sz="0" w:space="0" w:color="auto"/>
            <w:right w:val="none" w:sz="0" w:space="0" w:color="auto"/>
          </w:divBdr>
        </w:div>
        <w:div w:id="1877427457">
          <w:marLeft w:val="0"/>
          <w:marRight w:val="0"/>
          <w:marTop w:val="0"/>
          <w:marBottom w:val="0"/>
          <w:divBdr>
            <w:top w:val="none" w:sz="0" w:space="0" w:color="auto"/>
            <w:left w:val="none" w:sz="0" w:space="0" w:color="auto"/>
            <w:bottom w:val="none" w:sz="0" w:space="0" w:color="auto"/>
            <w:right w:val="none" w:sz="0" w:space="0" w:color="auto"/>
          </w:divBdr>
        </w:div>
        <w:div w:id="1889294404">
          <w:marLeft w:val="0"/>
          <w:marRight w:val="0"/>
          <w:marTop w:val="0"/>
          <w:marBottom w:val="0"/>
          <w:divBdr>
            <w:top w:val="none" w:sz="0" w:space="0" w:color="auto"/>
            <w:left w:val="none" w:sz="0" w:space="0" w:color="auto"/>
            <w:bottom w:val="none" w:sz="0" w:space="0" w:color="auto"/>
            <w:right w:val="none" w:sz="0" w:space="0" w:color="auto"/>
          </w:divBdr>
        </w:div>
        <w:div w:id="1966303455">
          <w:marLeft w:val="0"/>
          <w:marRight w:val="0"/>
          <w:marTop w:val="0"/>
          <w:marBottom w:val="0"/>
          <w:divBdr>
            <w:top w:val="none" w:sz="0" w:space="0" w:color="auto"/>
            <w:left w:val="none" w:sz="0" w:space="0" w:color="auto"/>
            <w:bottom w:val="none" w:sz="0" w:space="0" w:color="auto"/>
            <w:right w:val="none" w:sz="0" w:space="0" w:color="auto"/>
          </w:divBdr>
        </w:div>
        <w:div w:id="1979384293">
          <w:marLeft w:val="0"/>
          <w:marRight w:val="0"/>
          <w:marTop w:val="0"/>
          <w:marBottom w:val="0"/>
          <w:divBdr>
            <w:top w:val="none" w:sz="0" w:space="0" w:color="auto"/>
            <w:left w:val="none" w:sz="0" w:space="0" w:color="auto"/>
            <w:bottom w:val="none" w:sz="0" w:space="0" w:color="auto"/>
            <w:right w:val="none" w:sz="0" w:space="0" w:color="auto"/>
          </w:divBdr>
        </w:div>
        <w:div w:id="1980769460">
          <w:marLeft w:val="0"/>
          <w:marRight w:val="0"/>
          <w:marTop w:val="0"/>
          <w:marBottom w:val="0"/>
          <w:divBdr>
            <w:top w:val="none" w:sz="0" w:space="0" w:color="auto"/>
            <w:left w:val="none" w:sz="0" w:space="0" w:color="auto"/>
            <w:bottom w:val="none" w:sz="0" w:space="0" w:color="auto"/>
            <w:right w:val="none" w:sz="0" w:space="0" w:color="auto"/>
          </w:divBdr>
        </w:div>
        <w:div w:id="1980842396">
          <w:marLeft w:val="0"/>
          <w:marRight w:val="0"/>
          <w:marTop w:val="0"/>
          <w:marBottom w:val="0"/>
          <w:divBdr>
            <w:top w:val="none" w:sz="0" w:space="0" w:color="auto"/>
            <w:left w:val="none" w:sz="0" w:space="0" w:color="auto"/>
            <w:bottom w:val="none" w:sz="0" w:space="0" w:color="auto"/>
            <w:right w:val="none" w:sz="0" w:space="0" w:color="auto"/>
          </w:divBdr>
        </w:div>
        <w:div w:id="1982732349">
          <w:marLeft w:val="0"/>
          <w:marRight w:val="0"/>
          <w:marTop w:val="0"/>
          <w:marBottom w:val="0"/>
          <w:divBdr>
            <w:top w:val="none" w:sz="0" w:space="0" w:color="auto"/>
            <w:left w:val="none" w:sz="0" w:space="0" w:color="auto"/>
            <w:bottom w:val="none" w:sz="0" w:space="0" w:color="auto"/>
            <w:right w:val="none" w:sz="0" w:space="0" w:color="auto"/>
          </w:divBdr>
        </w:div>
        <w:div w:id="2004815059">
          <w:marLeft w:val="0"/>
          <w:marRight w:val="0"/>
          <w:marTop w:val="0"/>
          <w:marBottom w:val="0"/>
          <w:divBdr>
            <w:top w:val="none" w:sz="0" w:space="0" w:color="auto"/>
            <w:left w:val="none" w:sz="0" w:space="0" w:color="auto"/>
            <w:bottom w:val="none" w:sz="0" w:space="0" w:color="auto"/>
            <w:right w:val="none" w:sz="0" w:space="0" w:color="auto"/>
          </w:divBdr>
        </w:div>
        <w:div w:id="2005163711">
          <w:marLeft w:val="0"/>
          <w:marRight w:val="0"/>
          <w:marTop w:val="0"/>
          <w:marBottom w:val="0"/>
          <w:divBdr>
            <w:top w:val="none" w:sz="0" w:space="0" w:color="auto"/>
            <w:left w:val="none" w:sz="0" w:space="0" w:color="auto"/>
            <w:bottom w:val="none" w:sz="0" w:space="0" w:color="auto"/>
            <w:right w:val="none" w:sz="0" w:space="0" w:color="auto"/>
          </w:divBdr>
        </w:div>
        <w:div w:id="2018146234">
          <w:marLeft w:val="0"/>
          <w:marRight w:val="0"/>
          <w:marTop w:val="0"/>
          <w:marBottom w:val="0"/>
          <w:divBdr>
            <w:top w:val="none" w:sz="0" w:space="0" w:color="auto"/>
            <w:left w:val="none" w:sz="0" w:space="0" w:color="auto"/>
            <w:bottom w:val="none" w:sz="0" w:space="0" w:color="auto"/>
            <w:right w:val="none" w:sz="0" w:space="0" w:color="auto"/>
          </w:divBdr>
        </w:div>
        <w:div w:id="2025666881">
          <w:marLeft w:val="0"/>
          <w:marRight w:val="0"/>
          <w:marTop w:val="0"/>
          <w:marBottom w:val="0"/>
          <w:divBdr>
            <w:top w:val="none" w:sz="0" w:space="0" w:color="auto"/>
            <w:left w:val="none" w:sz="0" w:space="0" w:color="auto"/>
            <w:bottom w:val="none" w:sz="0" w:space="0" w:color="auto"/>
            <w:right w:val="none" w:sz="0" w:space="0" w:color="auto"/>
          </w:divBdr>
        </w:div>
        <w:div w:id="2063097846">
          <w:marLeft w:val="0"/>
          <w:marRight w:val="0"/>
          <w:marTop w:val="0"/>
          <w:marBottom w:val="0"/>
          <w:divBdr>
            <w:top w:val="none" w:sz="0" w:space="0" w:color="auto"/>
            <w:left w:val="none" w:sz="0" w:space="0" w:color="auto"/>
            <w:bottom w:val="none" w:sz="0" w:space="0" w:color="auto"/>
            <w:right w:val="none" w:sz="0" w:space="0" w:color="auto"/>
          </w:divBdr>
        </w:div>
        <w:div w:id="2090811733">
          <w:marLeft w:val="0"/>
          <w:marRight w:val="0"/>
          <w:marTop w:val="0"/>
          <w:marBottom w:val="0"/>
          <w:divBdr>
            <w:top w:val="none" w:sz="0" w:space="0" w:color="auto"/>
            <w:left w:val="none" w:sz="0" w:space="0" w:color="auto"/>
            <w:bottom w:val="none" w:sz="0" w:space="0" w:color="auto"/>
            <w:right w:val="none" w:sz="0" w:space="0" w:color="auto"/>
          </w:divBdr>
        </w:div>
      </w:divsChild>
    </w:div>
    <w:div w:id="289744095">
      <w:bodyDiv w:val="1"/>
      <w:marLeft w:val="0"/>
      <w:marRight w:val="0"/>
      <w:marTop w:val="0"/>
      <w:marBottom w:val="0"/>
      <w:divBdr>
        <w:top w:val="none" w:sz="0" w:space="0" w:color="auto"/>
        <w:left w:val="none" w:sz="0" w:space="0" w:color="auto"/>
        <w:bottom w:val="none" w:sz="0" w:space="0" w:color="auto"/>
        <w:right w:val="none" w:sz="0" w:space="0" w:color="auto"/>
      </w:divBdr>
    </w:div>
    <w:div w:id="343291618">
      <w:bodyDiv w:val="1"/>
      <w:marLeft w:val="0"/>
      <w:marRight w:val="0"/>
      <w:marTop w:val="0"/>
      <w:marBottom w:val="0"/>
      <w:divBdr>
        <w:top w:val="none" w:sz="0" w:space="0" w:color="auto"/>
        <w:left w:val="none" w:sz="0" w:space="0" w:color="auto"/>
        <w:bottom w:val="none" w:sz="0" w:space="0" w:color="auto"/>
        <w:right w:val="none" w:sz="0" w:space="0" w:color="auto"/>
      </w:divBdr>
    </w:div>
    <w:div w:id="357662713">
      <w:bodyDiv w:val="1"/>
      <w:marLeft w:val="0"/>
      <w:marRight w:val="0"/>
      <w:marTop w:val="0"/>
      <w:marBottom w:val="0"/>
      <w:divBdr>
        <w:top w:val="none" w:sz="0" w:space="0" w:color="auto"/>
        <w:left w:val="none" w:sz="0" w:space="0" w:color="auto"/>
        <w:bottom w:val="none" w:sz="0" w:space="0" w:color="auto"/>
        <w:right w:val="none" w:sz="0" w:space="0" w:color="auto"/>
      </w:divBdr>
      <w:divsChild>
        <w:div w:id="15356262">
          <w:marLeft w:val="0"/>
          <w:marRight w:val="0"/>
          <w:marTop w:val="0"/>
          <w:marBottom w:val="0"/>
          <w:divBdr>
            <w:top w:val="none" w:sz="0" w:space="0" w:color="auto"/>
            <w:left w:val="none" w:sz="0" w:space="0" w:color="auto"/>
            <w:bottom w:val="none" w:sz="0" w:space="0" w:color="auto"/>
            <w:right w:val="none" w:sz="0" w:space="0" w:color="auto"/>
          </w:divBdr>
          <w:divsChild>
            <w:div w:id="1036806825">
              <w:marLeft w:val="0"/>
              <w:marRight w:val="0"/>
              <w:marTop w:val="0"/>
              <w:marBottom w:val="0"/>
              <w:divBdr>
                <w:top w:val="none" w:sz="0" w:space="0" w:color="auto"/>
                <w:left w:val="none" w:sz="0" w:space="0" w:color="auto"/>
                <w:bottom w:val="none" w:sz="0" w:space="0" w:color="auto"/>
                <w:right w:val="none" w:sz="0" w:space="0" w:color="auto"/>
              </w:divBdr>
            </w:div>
          </w:divsChild>
        </w:div>
        <w:div w:id="89129880">
          <w:marLeft w:val="0"/>
          <w:marRight w:val="0"/>
          <w:marTop w:val="0"/>
          <w:marBottom w:val="0"/>
          <w:divBdr>
            <w:top w:val="none" w:sz="0" w:space="0" w:color="auto"/>
            <w:left w:val="none" w:sz="0" w:space="0" w:color="auto"/>
            <w:bottom w:val="none" w:sz="0" w:space="0" w:color="auto"/>
            <w:right w:val="none" w:sz="0" w:space="0" w:color="auto"/>
          </w:divBdr>
          <w:divsChild>
            <w:div w:id="2125535230">
              <w:marLeft w:val="0"/>
              <w:marRight w:val="0"/>
              <w:marTop w:val="0"/>
              <w:marBottom w:val="0"/>
              <w:divBdr>
                <w:top w:val="none" w:sz="0" w:space="0" w:color="auto"/>
                <w:left w:val="none" w:sz="0" w:space="0" w:color="auto"/>
                <w:bottom w:val="none" w:sz="0" w:space="0" w:color="auto"/>
                <w:right w:val="none" w:sz="0" w:space="0" w:color="auto"/>
              </w:divBdr>
            </w:div>
          </w:divsChild>
        </w:div>
        <w:div w:id="135491436">
          <w:marLeft w:val="0"/>
          <w:marRight w:val="0"/>
          <w:marTop w:val="0"/>
          <w:marBottom w:val="0"/>
          <w:divBdr>
            <w:top w:val="none" w:sz="0" w:space="0" w:color="auto"/>
            <w:left w:val="none" w:sz="0" w:space="0" w:color="auto"/>
            <w:bottom w:val="none" w:sz="0" w:space="0" w:color="auto"/>
            <w:right w:val="none" w:sz="0" w:space="0" w:color="auto"/>
          </w:divBdr>
          <w:divsChild>
            <w:div w:id="1609504369">
              <w:marLeft w:val="0"/>
              <w:marRight w:val="0"/>
              <w:marTop w:val="0"/>
              <w:marBottom w:val="0"/>
              <w:divBdr>
                <w:top w:val="none" w:sz="0" w:space="0" w:color="auto"/>
                <w:left w:val="none" w:sz="0" w:space="0" w:color="auto"/>
                <w:bottom w:val="none" w:sz="0" w:space="0" w:color="auto"/>
                <w:right w:val="none" w:sz="0" w:space="0" w:color="auto"/>
              </w:divBdr>
            </w:div>
          </w:divsChild>
        </w:div>
        <w:div w:id="169758048">
          <w:marLeft w:val="0"/>
          <w:marRight w:val="0"/>
          <w:marTop w:val="0"/>
          <w:marBottom w:val="0"/>
          <w:divBdr>
            <w:top w:val="none" w:sz="0" w:space="0" w:color="auto"/>
            <w:left w:val="none" w:sz="0" w:space="0" w:color="auto"/>
            <w:bottom w:val="none" w:sz="0" w:space="0" w:color="auto"/>
            <w:right w:val="none" w:sz="0" w:space="0" w:color="auto"/>
          </w:divBdr>
          <w:divsChild>
            <w:div w:id="1749690034">
              <w:marLeft w:val="0"/>
              <w:marRight w:val="0"/>
              <w:marTop w:val="0"/>
              <w:marBottom w:val="0"/>
              <w:divBdr>
                <w:top w:val="none" w:sz="0" w:space="0" w:color="auto"/>
                <w:left w:val="none" w:sz="0" w:space="0" w:color="auto"/>
                <w:bottom w:val="none" w:sz="0" w:space="0" w:color="auto"/>
                <w:right w:val="none" w:sz="0" w:space="0" w:color="auto"/>
              </w:divBdr>
            </w:div>
          </w:divsChild>
        </w:div>
        <w:div w:id="259917176">
          <w:marLeft w:val="0"/>
          <w:marRight w:val="0"/>
          <w:marTop w:val="0"/>
          <w:marBottom w:val="0"/>
          <w:divBdr>
            <w:top w:val="none" w:sz="0" w:space="0" w:color="auto"/>
            <w:left w:val="none" w:sz="0" w:space="0" w:color="auto"/>
            <w:bottom w:val="none" w:sz="0" w:space="0" w:color="auto"/>
            <w:right w:val="none" w:sz="0" w:space="0" w:color="auto"/>
          </w:divBdr>
          <w:divsChild>
            <w:div w:id="788745961">
              <w:marLeft w:val="0"/>
              <w:marRight w:val="0"/>
              <w:marTop w:val="0"/>
              <w:marBottom w:val="0"/>
              <w:divBdr>
                <w:top w:val="none" w:sz="0" w:space="0" w:color="auto"/>
                <w:left w:val="none" w:sz="0" w:space="0" w:color="auto"/>
                <w:bottom w:val="none" w:sz="0" w:space="0" w:color="auto"/>
                <w:right w:val="none" w:sz="0" w:space="0" w:color="auto"/>
              </w:divBdr>
            </w:div>
            <w:div w:id="1921911272">
              <w:marLeft w:val="0"/>
              <w:marRight w:val="0"/>
              <w:marTop w:val="0"/>
              <w:marBottom w:val="0"/>
              <w:divBdr>
                <w:top w:val="none" w:sz="0" w:space="0" w:color="auto"/>
                <w:left w:val="none" w:sz="0" w:space="0" w:color="auto"/>
                <w:bottom w:val="none" w:sz="0" w:space="0" w:color="auto"/>
                <w:right w:val="none" w:sz="0" w:space="0" w:color="auto"/>
              </w:divBdr>
            </w:div>
          </w:divsChild>
        </w:div>
        <w:div w:id="358967313">
          <w:marLeft w:val="0"/>
          <w:marRight w:val="0"/>
          <w:marTop w:val="0"/>
          <w:marBottom w:val="0"/>
          <w:divBdr>
            <w:top w:val="none" w:sz="0" w:space="0" w:color="auto"/>
            <w:left w:val="none" w:sz="0" w:space="0" w:color="auto"/>
            <w:bottom w:val="none" w:sz="0" w:space="0" w:color="auto"/>
            <w:right w:val="none" w:sz="0" w:space="0" w:color="auto"/>
          </w:divBdr>
          <w:divsChild>
            <w:div w:id="1683319682">
              <w:marLeft w:val="0"/>
              <w:marRight w:val="0"/>
              <w:marTop w:val="0"/>
              <w:marBottom w:val="0"/>
              <w:divBdr>
                <w:top w:val="none" w:sz="0" w:space="0" w:color="auto"/>
                <w:left w:val="none" w:sz="0" w:space="0" w:color="auto"/>
                <w:bottom w:val="none" w:sz="0" w:space="0" w:color="auto"/>
                <w:right w:val="none" w:sz="0" w:space="0" w:color="auto"/>
              </w:divBdr>
            </w:div>
          </w:divsChild>
        </w:div>
        <w:div w:id="436411255">
          <w:marLeft w:val="0"/>
          <w:marRight w:val="0"/>
          <w:marTop w:val="0"/>
          <w:marBottom w:val="0"/>
          <w:divBdr>
            <w:top w:val="none" w:sz="0" w:space="0" w:color="auto"/>
            <w:left w:val="none" w:sz="0" w:space="0" w:color="auto"/>
            <w:bottom w:val="none" w:sz="0" w:space="0" w:color="auto"/>
            <w:right w:val="none" w:sz="0" w:space="0" w:color="auto"/>
          </w:divBdr>
          <w:divsChild>
            <w:div w:id="1510488696">
              <w:marLeft w:val="0"/>
              <w:marRight w:val="0"/>
              <w:marTop w:val="0"/>
              <w:marBottom w:val="0"/>
              <w:divBdr>
                <w:top w:val="none" w:sz="0" w:space="0" w:color="auto"/>
                <w:left w:val="none" w:sz="0" w:space="0" w:color="auto"/>
                <w:bottom w:val="none" w:sz="0" w:space="0" w:color="auto"/>
                <w:right w:val="none" w:sz="0" w:space="0" w:color="auto"/>
              </w:divBdr>
            </w:div>
          </w:divsChild>
        </w:div>
        <w:div w:id="640155694">
          <w:marLeft w:val="0"/>
          <w:marRight w:val="0"/>
          <w:marTop w:val="0"/>
          <w:marBottom w:val="0"/>
          <w:divBdr>
            <w:top w:val="none" w:sz="0" w:space="0" w:color="auto"/>
            <w:left w:val="none" w:sz="0" w:space="0" w:color="auto"/>
            <w:bottom w:val="none" w:sz="0" w:space="0" w:color="auto"/>
            <w:right w:val="none" w:sz="0" w:space="0" w:color="auto"/>
          </w:divBdr>
          <w:divsChild>
            <w:div w:id="82580627">
              <w:marLeft w:val="0"/>
              <w:marRight w:val="0"/>
              <w:marTop w:val="0"/>
              <w:marBottom w:val="0"/>
              <w:divBdr>
                <w:top w:val="none" w:sz="0" w:space="0" w:color="auto"/>
                <w:left w:val="none" w:sz="0" w:space="0" w:color="auto"/>
                <w:bottom w:val="none" w:sz="0" w:space="0" w:color="auto"/>
                <w:right w:val="none" w:sz="0" w:space="0" w:color="auto"/>
              </w:divBdr>
            </w:div>
            <w:div w:id="982319739">
              <w:marLeft w:val="0"/>
              <w:marRight w:val="0"/>
              <w:marTop w:val="0"/>
              <w:marBottom w:val="0"/>
              <w:divBdr>
                <w:top w:val="none" w:sz="0" w:space="0" w:color="auto"/>
                <w:left w:val="none" w:sz="0" w:space="0" w:color="auto"/>
                <w:bottom w:val="none" w:sz="0" w:space="0" w:color="auto"/>
                <w:right w:val="none" w:sz="0" w:space="0" w:color="auto"/>
              </w:divBdr>
            </w:div>
            <w:div w:id="1260407611">
              <w:marLeft w:val="0"/>
              <w:marRight w:val="0"/>
              <w:marTop w:val="0"/>
              <w:marBottom w:val="0"/>
              <w:divBdr>
                <w:top w:val="none" w:sz="0" w:space="0" w:color="auto"/>
                <w:left w:val="none" w:sz="0" w:space="0" w:color="auto"/>
                <w:bottom w:val="none" w:sz="0" w:space="0" w:color="auto"/>
                <w:right w:val="none" w:sz="0" w:space="0" w:color="auto"/>
              </w:divBdr>
            </w:div>
          </w:divsChild>
        </w:div>
        <w:div w:id="706493623">
          <w:marLeft w:val="0"/>
          <w:marRight w:val="0"/>
          <w:marTop w:val="0"/>
          <w:marBottom w:val="0"/>
          <w:divBdr>
            <w:top w:val="none" w:sz="0" w:space="0" w:color="auto"/>
            <w:left w:val="none" w:sz="0" w:space="0" w:color="auto"/>
            <w:bottom w:val="none" w:sz="0" w:space="0" w:color="auto"/>
            <w:right w:val="none" w:sz="0" w:space="0" w:color="auto"/>
          </w:divBdr>
          <w:divsChild>
            <w:div w:id="1535922843">
              <w:marLeft w:val="0"/>
              <w:marRight w:val="0"/>
              <w:marTop w:val="0"/>
              <w:marBottom w:val="0"/>
              <w:divBdr>
                <w:top w:val="none" w:sz="0" w:space="0" w:color="auto"/>
                <w:left w:val="none" w:sz="0" w:space="0" w:color="auto"/>
                <w:bottom w:val="none" w:sz="0" w:space="0" w:color="auto"/>
                <w:right w:val="none" w:sz="0" w:space="0" w:color="auto"/>
              </w:divBdr>
            </w:div>
          </w:divsChild>
        </w:div>
        <w:div w:id="859470194">
          <w:marLeft w:val="0"/>
          <w:marRight w:val="0"/>
          <w:marTop w:val="0"/>
          <w:marBottom w:val="0"/>
          <w:divBdr>
            <w:top w:val="none" w:sz="0" w:space="0" w:color="auto"/>
            <w:left w:val="none" w:sz="0" w:space="0" w:color="auto"/>
            <w:bottom w:val="none" w:sz="0" w:space="0" w:color="auto"/>
            <w:right w:val="none" w:sz="0" w:space="0" w:color="auto"/>
          </w:divBdr>
          <w:divsChild>
            <w:div w:id="127014992">
              <w:marLeft w:val="0"/>
              <w:marRight w:val="0"/>
              <w:marTop w:val="0"/>
              <w:marBottom w:val="0"/>
              <w:divBdr>
                <w:top w:val="none" w:sz="0" w:space="0" w:color="auto"/>
                <w:left w:val="none" w:sz="0" w:space="0" w:color="auto"/>
                <w:bottom w:val="none" w:sz="0" w:space="0" w:color="auto"/>
                <w:right w:val="none" w:sz="0" w:space="0" w:color="auto"/>
              </w:divBdr>
            </w:div>
          </w:divsChild>
        </w:div>
        <w:div w:id="1029186164">
          <w:marLeft w:val="0"/>
          <w:marRight w:val="0"/>
          <w:marTop w:val="0"/>
          <w:marBottom w:val="0"/>
          <w:divBdr>
            <w:top w:val="none" w:sz="0" w:space="0" w:color="auto"/>
            <w:left w:val="none" w:sz="0" w:space="0" w:color="auto"/>
            <w:bottom w:val="none" w:sz="0" w:space="0" w:color="auto"/>
            <w:right w:val="none" w:sz="0" w:space="0" w:color="auto"/>
          </w:divBdr>
          <w:divsChild>
            <w:div w:id="879778570">
              <w:marLeft w:val="0"/>
              <w:marRight w:val="0"/>
              <w:marTop w:val="0"/>
              <w:marBottom w:val="0"/>
              <w:divBdr>
                <w:top w:val="none" w:sz="0" w:space="0" w:color="auto"/>
                <w:left w:val="none" w:sz="0" w:space="0" w:color="auto"/>
                <w:bottom w:val="none" w:sz="0" w:space="0" w:color="auto"/>
                <w:right w:val="none" w:sz="0" w:space="0" w:color="auto"/>
              </w:divBdr>
            </w:div>
          </w:divsChild>
        </w:div>
        <w:div w:id="1103115725">
          <w:marLeft w:val="0"/>
          <w:marRight w:val="0"/>
          <w:marTop w:val="0"/>
          <w:marBottom w:val="0"/>
          <w:divBdr>
            <w:top w:val="none" w:sz="0" w:space="0" w:color="auto"/>
            <w:left w:val="none" w:sz="0" w:space="0" w:color="auto"/>
            <w:bottom w:val="none" w:sz="0" w:space="0" w:color="auto"/>
            <w:right w:val="none" w:sz="0" w:space="0" w:color="auto"/>
          </w:divBdr>
          <w:divsChild>
            <w:div w:id="1201361470">
              <w:marLeft w:val="0"/>
              <w:marRight w:val="0"/>
              <w:marTop w:val="0"/>
              <w:marBottom w:val="0"/>
              <w:divBdr>
                <w:top w:val="none" w:sz="0" w:space="0" w:color="auto"/>
                <w:left w:val="none" w:sz="0" w:space="0" w:color="auto"/>
                <w:bottom w:val="none" w:sz="0" w:space="0" w:color="auto"/>
                <w:right w:val="none" w:sz="0" w:space="0" w:color="auto"/>
              </w:divBdr>
            </w:div>
          </w:divsChild>
        </w:div>
        <w:div w:id="1217201089">
          <w:marLeft w:val="0"/>
          <w:marRight w:val="0"/>
          <w:marTop w:val="0"/>
          <w:marBottom w:val="0"/>
          <w:divBdr>
            <w:top w:val="none" w:sz="0" w:space="0" w:color="auto"/>
            <w:left w:val="none" w:sz="0" w:space="0" w:color="auto"/>
            <w:bottom w:val="none" w:sz="0" w:space="0" w:color="auto"/>
            <w:right w:val="none" w:sz="0" w:space="0" w:color="auto"/>
          </w:divBdr>
          <w:divsChild>
            <w:div w:id="1402677546">
              <w:marLeft w:val="0"/>
              <w:marRight w:val="0"/>
              <w:marTop w:val="0"/>
              <w:marBottom w:val="0"/>
              <w:divBdr>
                <w:top w:val="none" w:sz="0" w:space="0" w:color="auto"/>
                <w:left w:val="none" w:sz="0" w:space="0" w:color="auto"/>
                <w:bottom w:val="none" w:sz="0" w:space="0" w:color="auto"/>
                <w:right w:val="none" w:sz="0" w:space="0" w:color="auto"/>
              </w:divBdr>
            </w:div>
          </w:divsChild>
        </w:div>
        <w:div w:id="1223830753">
          <w:marLeft w:val="0"/>
          <w:marRight w:val="0"/>
          <w:marTop w:val="0"/>
          <w:marBottom w:val="0"/>
          <w:divBdr>
            <w:top w:val="none" w:sz="0" w:space="0" w:color="auto"/>
            <w:left w:val="none" w:sz="0" w:space="0" w:color="auto"/>
            <w:bottom w:val="none" w:sz="0" w:space="0" w:color="auto"/>
            <w:right w:val="none" w:sz="0" w:space="0" w:color="auto"/>
          </w:divBdr>
          <w:divsChild>
            <w:div w:id="1562055807">
              <w:marLeft w:val="0"/>
              <w:marRight w:val="0"/>
              <w:marTop w:val="0"/>
              <w:marBottom w:val="0"/>
              <w:divBdr>
                <w:top w:val="none" w:sz="0" w:space="0" w:color="auto"/>
                <w:left w:val="none" w:sz="0" w:space="0" w:color="auto"/>
                <w:bottom w:val="none" w:sz="0" w:space="0" w:color="auto"/>
                <w:right w:val="none" w:sz="0" w:space="0" w:color="auto"/>
              </w:divBdr>
            </w:div>
          </w:divsChild>
        </w:div>
        <w:div w:id="1268393712">
          <w:marLeft w:val="0"/>
          <w:marRight w:val="0"/>
          <w:marTop w:val="0"/>
          <w:marBottom w:val="0"/>
          <w:divBdr>
            <w:top w:val="none" w:sz="0" w:space="0" w:color="auto"/>
            <w:left w:val="none" w:sz="0" w:space="0" w:color="auto"/>
            <w:bottom w:val="none" w:sz="0" w:space="0" w:color="auto"/>
            <w:right w:val="none" w:sz="0" w:space="0" w:color="auto"/>
          </w:divBdr>
          <w:divsChild>
            <w:div w:id="455219554">
              <w:marLeft w:val="0"/>
              <w:marRight w:val="0"/>
              <w:marTop w:val="0"/>
              <w:marBottom w:val="0"/>
              <w:divBdr>
                <w:top w:val="none" w:sz="0" w:space="0" w:color="auto"/>
                <w:left w:val="none" w:sz="0" w:space="0" w:color="auto"/>
                <w:bottom w:val="none" w:sz="0" w:space="0" w:color="auto"/>
                <w:right w:val="none" w:sz="0" w:space="0" w:color="auto"/>
              </w:divBdr>
            </w:div>
          </w:divsChild>
        </w:div>
        <w:div w:id="1324552765">
          <w:marLeft w:val="0"/>
          <w:marRight w:val="0"/>
          <w:marTop w:val="0"/>
          <w:marBottom w:val="0"/>
          <w:divBdr>
            <w:top w:val="none" w:sz="0" w:space="0" w:color="auto"/>
            <w:left w:val="none" w:sz="0" w:space="0" w:color="auto"/>
            <w:bottom w:val="none" w:sz="0" w:space="0" w:color="auto"/>
            <w:right w:val="none" w:sz="0" w:space="0" w:color="auto"/>
          </w:divBdr>
          <w:divsChild>
            <w:div w:id="79065048">
              <w:marLeft w:val="0"/>
              <w:marRight w:val="0"/>
              <w:marTop w:val="0"/>
              <w:marBottom w:val="0"/>
              <w:divBdr>
                <w:top w:val="none" w:sz="0" w:space="0" w:color="auto"/>
                <w:left w:val="none" w:sz="0" w:space="0" w:color="auto"/>
                <w:bottom w:val="none" w:sz="0" w:space="0" w:color="auto"/>
                <w:right w:val="none" w:sz="0" w:space="0" w:color="auto"/>
              </w:divBdr>
            </w:div>
          </w:divsChild>
        </w:div>
        <w:div w:id="1408650360">
          <w:marLeft w:val="0"/>
          <w:marRight w:val="0"/>
          <w:marTop w:val="0"/>
          <w:marBottom w:val="0"/>
          <w:divBdr>
            <w:top w:val="none" w:sz="0" w:space="0" w:color="auto"/>
            <w:left w:val="none" w:sz="0" w:space="0" w:color="auto"/>
            <w:bottom w:val="none" w:sz="0" w:space="0" w:color="auto"/>
            <w:right w:val="none" w:sz="0" w:space="0" w:color="auto"/>
          </w:divBdr>
          <w:divsChild>
            <w:div w:id="1941646968">
              <w:marLeft w:val="0"/>
              <w:marRight w:val="0"/>
              <w:marTop w:val="0"/>
              <w:marBottom w:val="0"/>
              <w:divBdr>
                <w:top w:val="none" w:sz="0" w:space="0" w:color="auto"/>
                <w:left w:val="none" w:sz="0" w:space="0" w:color="auto"/>
                <w:bottom w:val="none" w:sz="0" w:space="0" w:color="auto"/>
                <w:right w:val="none" w:sz="0" w:space="0" w:color="auto"/>
              </w:divBdr>
            </w:div>
          </w:divsChild>
        </w:div>
        <w:div w:id="1513101910">
          <w:marLeft w:val="0"/>
          <w:marRight w:val="0"/>
          <w:marTop w:val="0"/>
          <w:marBottom w:val="0"/>
          <w:divBdr>
            <w:top w:val="none" w:sz="0" w:space="0" w:color="auto"/>
            <w:left w:val="none" w:sz="0" w:space="0" w:color="auto"/>
            <w:bottom w:val="none" w:sz="0" w:space="0" w:color="auto"/>
            <w:right w:val="none" w:sz="0" w:space="0" w:color="auto"/>
          </w:divBdr>
          <w:divsChild>
            <w:div w:id="1719621046">
              <w:marLeft w:val="0"/>
              <w:marRight w:val="0"/>
              <w:marTop w:val="0"/>
              <w:marBottom w:val="0"/>
              <w:divBdr>
                <w:top w:val="none" w:sz="0" w:space="0" w:color="auto"/>
                <w:left w:val="none" w:sz="0" w:space="0" w:color="auto"/>
                <w:bottom w:val="none" w:sz="0" w:space="0" w:color="auto"/>
                <w:right w:val="none" w:sz="0" w:space="0" w:color="auto"/>
              </w:divBdr>
            </w:div>
          </w:divsChild>
        </w:div>
        <w:div w:id="1544250974">
          <w:marLeft w:val="0"/>
          <w:marRight w:val="0"/>
          <w:marTop w:val="0"/>
          <w:marBottom w:val="0"/>
          <w:divBdr>
            <w:top w:val="none" w:sz="0" w:space="0" w:color="auto"/>
            <w:left w:val="none" w:sz="0" w:space="0" w:color="auto"/>
            <w:bottom w:val="none" w:sz="0" w:space="0" w:color="auto"/>
            <w:right w:val="none" w:sz="0" w:space="0" w:color="auto"/>
          </w:divBdr>
          <w:divsChild>
            <w:div w:id="217398625">
              <w:marLeft w:val="0"/>
              <w:marRight w:val="0"/>
              <w:marTop w:val="0"/>
              <w:marBottom w:val="0"/>
              <w:divBdr>
                <w:top w:val="none" w:sz="0" w:space="0" w:color="auto"/>
                <w:left w:val="none" w:sz="0" w:space="0" w:color="auto"/>
                <w:bottom w:val="none" w:sz="0" w:space="0" w:color="auto"/>
                <w:right w:val="none" w:sz="0" w:space="0" w:color="auto"/>
              </w:divBdr>
            </w:div>
          </w:divsChild>
        </w:div>
        <w:div w:id="1550386072">
          <w:marLeft w:val="0"/>
          <w:marRight w:val="0"/>
          <w:marTop w:val="0"/>
          <w:marBottom w:val="0"/>
          <w:divBdr>
            <w:top w:val="none" w:sz="0" w:space="0" w:color="auto"/>
            <w:left w:val="none" w:sz="0" w:space="0" w:color="auto"/>
            <w:bottom w:val="none" w:sz="0" w:space="0" w:color="auto"/>
            <w:right w:val="none" w:sz="0" w:space="0" w:color="auto"/>
          </w:divBdr>
          <w:divsChild>
            <w:div w:id="1194998043">
              <w:marLeft w:val="0"/>
              <w:marRight w:val="0"/>
              <w:marTop w:val="0"/>
              <w:marBottom w:val="0"/>
              <w:divBdr>
                <w:top w:val="none" w:sz="0" w:space="0" w:color="auto"/>
                <w:left w:val="none" w:sz="0" w:space="0" w:color="auto"/>
                <w:bottom w:val="none" w:sz="0" w:space="0" w:color="auto"/>
                <w:right w:val="none" w:sz="0" w:space="0" w:color="auto"/>
              </w:divBdr>
            </w:div>
          </w:divsChild>
        </w:div>
        <w:div w:id="1578828926">
          <w:marLeft w:val="0"/>
          <w:marRight w:val="0"/>
          <w:marTop w:val="0"/>
          <w:marBottom w:val="0"/>
          <w:divBdr>
            <w:top w:val="none" w:sz="0" w:space="0" w:color="auto"/>
            <w:left w:val="none" w:sz="0" w:space="0" w:color="auto"/>
            <w:bottom w:val="none" w:sz="0" w:space="0" w:color="auto"/>
            <w:right w:val="none" w:sz="0" w:space="0" w:color="auto"/>
          </w:divBdr>
          <w:divsChild>
            <w:div w:id="1752195388">
              <w:marLeft w:val="0"/>
              <w:marRight w:val="0"/>
              <w:marTop w:val="0"/>
              <w:marBottom w:val="0"/>
              <w:divBdr>
                <w:top w:val="none" w:sz="0" w:space="0" w:color="auto"/>
                <w:left w:val="none" w:sz="0" w:space="0" w:color="auto"/>
                <w:bottom w:val="none" w:sz="0" w:space="0" w:color="auto"/>
                <w:right w:val="none" w:sz="0" w:space="0" w:color="auto"/>
              </w:divBdr>
            </w:div>
          </w:divsChild>
        </w:div>
        <w:div w:id="1834680896">
          <w:marLeft w:val="0"/>
          <w:marRight w:val="0"/>
          <w:marTop w:val="0"/>
          <w:marBottom w:val="0"/>
          <w:divBdr>
            <w:top w:val="none" w:sz="0" w:space="0" w:color="auto"/>
            <w:left w:val="none" w:sz="0" w:space="0" w:color="auto"/>
            <w:bottom w:val="none" w:sz="0" w:space="0" w:color="auto"/>
            <w:right w:val="none" w:sz="0" w:space="0" w:color="auto"/>
          </w:divBdr>
          <w:divsChild>
            <w:div w:id="264267172">
              <w:marLeft w:val="0"/>
              <w:marRight w:val="0"/>
              <w:marTop w:val="0"/>
              <w:marBottom w:val="0"/>
              <w:divBdr>
                <w:top w:val="none" w:sz="0" w:space="0" w:color="auto"/>
                <w:left w:val="none" w:sz="0" w:space="0" w:color="auto"/>
                <w:bottom w:val="none" w:sz="0" w:space="0" w:color="auto"/>
                <w:right w:val="none" w:sz="0" w:space="0" w:color="auto"/>
              </w:divBdr>
            </w:div>
          </w:divsChild>
        </w:div>
        <w:div w:id="1932464933">
          <w:marLeft w:val="0"/>
          <w:marRight w:val="0"/>
          <w:marTop w:val="0"/>
          <w:marBottom w:val="0"/>
          <w:divBdr>
            <w:top w:val="none" w:sz="0" w:space="0" w:color="auto"/>
            <w:left w:val="none" w:sz="0" w:space="0" w:color="auto"/>
            <w:bottom w:val="none" w:sz="0" w:space="0" w:color="auto"/>
            <w:right w:val="none" w:sz="0" w:space="0" w:color="auto"/>
          </w:divBdr>
          <w:divsChild>
            <w:div w:id="1464732696">
              <w:marLeft w:val="0"/>
              <w:marRight w:val="0"/>
              <w:marTop w:val="0"/>
              <w:marBottom w:val="0"/>
              <w:divBdr>
                <w:top w:val="none" w:sz="0" w:space="0" w:color="auto"/>
                <w:left w:val="none" w:sz="0" w:space="0" w:color="auto"/>
                <w:bottom w:val="none" w:sz="0" w:space="0" w:color="auto"/>
                <w:right w:val="none" w:sz="0" w:space="0" w:color="auto"/>
              </w:divBdr>
            </w:div>
          </w:divsChild>
        </w:div>
        <w:div w:id="1992246850">
          <w:marLeft w:val="0"/>
          <w:marRight w:val="0"/>
          <w:marTop w:val="0"/>
          <w:marBottom w:val="0"/>
          <w:divBdr>
            <w:top w:val="none" w:sz="0" w:space="0" w:color="auto"/>
            <w:left w:val="none" w:sz="0" w:space="0" w:color="auto"/>
            <w:bottom w:val="none" w:sz="0" w:space="0" w:color="auto"/>
            <w:right w:val="none" w:sz="0" w:space="0" w:color="auto"/>
          </w:divBdr>
          <w:divsChild>
            <w:div w:id="1198080077">
              <w:marLeft w:val="0"/>
              <w:marRight w:val="0"/>
              <w:marTop w:val="0"/>
              <w:marBottom w:val="0"/>
              <w:divBdr>
                <w:top w:val="none" w:sz="0" w:space="0" w:color="auto"/>
                <w:left w:val="none" w:sz="0" w:space="0" w:color="auto"/>
                <w:bottom w:val="none" w:sz="0" w:space="0" w:color="auto"/>
                <w:right w:val="none" w:sz="0" w:space="0" w:color="auto"/>
              </w:divBdr>
            </w:div>
          </w:divsChild>
        </w:div>
        <w:div w:id="1995327760">
          <w:marLeft w:val="0"/>
          <w:marRight w:val="0"/>
          <w:marTop w:val="0"/>
          <w:marBottom w:val="0"/>
          <w:divBdr>
            <w:top w:val="none" w:sz="0" w:space="0" w:color="auto"/>
            <w:left w:val="none" w:sz="0" w:space="0" w:color="auto"/>
            <w:bottom w:val="none" w:sz="0" w:space="0" w:color="auto"/>
            <w:right w:val="none" w:sz="0" w:space="0" w:color="auto"/>
          </w:divBdr>
          <w:divsChild>
            <w:div w:id="207377184">
              <w:marLeft w:val="0"/>
              <w:marRight w:val="0"/>
              <w:marTop w:val="0"/>
              <w:marBottom w:val="0"/>
              <w:divBdr>
                <w:top w:val="none" w:sz="0" w:space="0" w:color="auto"/>
                <w:left w:val="none" w:sz="0" w:space="0" w:color="auto"/>
                <w:bottom w:val="none" w:sz="0" w:space="0" w:color="auto"/>
                <w:right w:val="none" w:sz="0" w:space="0" w:color="auto"/>
              </w:divBdr>
            </w:div>
            <w:div w:id="618031556">
              <w:marLeft w:val="0"/>
              <w:marRight w:val="0"/>
              <w:marTop w:val="0"/>
              <w:marBottom w:val="0"/>
              <w:divBdr>
                <w:top w:val="none" w:sz="0" w:space="0" w:color="auto"/>
                <w:left w:val="none" w:sz="0" w:space="0" w:color="auto"/>
                <w:bottom w:val="none" w:sz="0" w:space="0" w:color="auto"/>
                <w:right w:val="none" w:sz="0" w:space="0" w:color="auto"/>
              </w:divBdr>
            </w:div>
            <w:div w:id="906107118">
              <w:marLeft w:val="0"/>
              <w:marRight w:val="0"/>
              <w:marTop w:val="0"/>
              <w:marBottom w:val="0"/>
              <w:divBdr>
                <w:top w:val="none" w:sz="0" w:space="0" w:color="auto"/>
                <w:left w:val="none" w:sz="0" w:space="0" w:color="auto"/>
                <w:bottom w:val="none" w:sz="0" w:space="0" w:color="auto"/>
                <w:right w:val="none" w:sz="0" w:space="0" w:color="auto"/>
              </w:divBdr>
            </w:div>
          </w:divsChild>
        </w:div>
        <w:div w:id="2060394457">
          <w:marLeft w:val="0"/>
          <w:marRight w:val="0"/>
          <w:marTop w:val="0"/>
          <w:marBottom w:val="0"/>
          <w:divBdr>
            <w:top w:val="none" w:sz="0" w:space="0" w:color="auto"/>
            <w:left w:val="none" w:sz="0" w:space="0" w:color="auto"/>
            <w:bottom w:val="none" w:sz="0" w:space="0" w:color="auto"/>
            <w:right w:val="none" w:sz="0" w:space="0" w:color="auto"/>
          </w:divBdr>
          <w:divsChild>
            <w:div w:id="1119032778">
              <w:marLeft w:val="0"/>
              <w:marRight w:val="0"/>
              <w:marTop w:val="0"/>
              <w:marBottom w:val="0"/>
              <w:divBdr>
                <w:top w:val="none" w:sz="0" w:space="0" w:color="auto"/>
                <w:left w:val="none" w:sz="0" w:space="0" w:color="auto"/>
                <w:bottom w:val="none" w:sz="0" w:space="0" w:color="auto"/>
                <w:right w:val="none" w:sz="0" w:space="0" w:color="auto"/>
              </w:divBdr>
            </w:div>
          </w:divsChild>
        </w:div>
        <w:div w:id="2138836327">
          <w:marLeft w:val="0"/>
          <w:marRight w:val="0"/>
          <w:marTop w:val="0"/>
          <w:marBottom w:val="0"/>
          <w:divBdr>
            <w:top w:val="none" w:sz="0" w:space="0" w:color="auto"/>
            <w:left w:val="none" w:sz="0" w:space="0" w:color="auto"/>
            <w:bottom w:val="none" w:sz="0" w:space="0" w:color="auto"/>
            <w:right w:val="none" w:sz="0" w:space="0" w:color="auto"/>
          </w:divBdr>
          <w:divsChild>
            <w:div w:id="103766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1478">
      <w:bodyDiv w:val="1"/>
      <w:marLeft w:val="0"/>
      <w:marRight w:val="0"/>
      <w:marTop w:val="0"/>
      <w:marBottom w:val="0"/>
      <w:divBdr>
        <w:top w:val="none" w:sz="0" w:space="0" w:color="auto"/>
        <w:left w:val="none" w:sz="0" w:space="0" w:color="auto"/>
        <w:bottom w:val="none" w:sz="0" w:space="0" w:color="auto"/>
        <w:right w:val="none" w:sz="0" w:space="0" w:color="auto"/>
      </w:divBdr>
    </w:div>
    <w:div w:id="423649778">
      <w:bodyDiv w:val="1"/>
      <w:marLeft w:val="0"/>
      <w:marRight w:val="0"/>
      <w:marTop w:val="0"/>
      <w:marBottom w:val="0"/>
      <w:divBdr>
        <w:top w:val="none" w:sz="0" w:space="0" w:color="auto"/>
        <w:left w:val="none" w:sz="0" w:space="0" w:color="auto"/>
        <w:bottom w:val="none" w:sz="0" w:space="0" w:color="auto"/>
        <w:right w:val="none" w:sz="0" w:space="0" w:color="auto"/>
      </w:divBdr>
    </w:div>
    <w:div w:id="466124002">
      <w:bodyDiv w:val="1"/>
      <w:marLeft w:val="0"/>
      <w:marRight w:val="0"/>
      <w:marTop w:val="0"/>
      <w:marBottom w:val="0"/>
      <w:divBdr>
        <w:top w:val="none" w:sz="0" w:space="0" w:color="auto"/>
        <w:left w:val="none" w:sz="0" w:space="0" w:color="auto"/>
        <w:bottom w:val="none" w:sz="0" w:space="0" w:color="auto"/>
        <w:right w:val="none" w:sz="0" w:space="0" w:color="auto"/>
      </w:divBdr>
      <w:divsChild>
        <w:div w:id="1024792221">
          <w:marLeft w:val="0"/>
          <w:marRight w:val="0"/>
          <w:marTop w:val="0"/>
          <w:marBottom w:val="0"/>
          <w:divBdr>
            <w:top w:val="none" w:sz="0" w:space="0" w:color="auto"/>
            <w:left w:val="none" w:sz="0" w:space="0" w:color="auto"/>
            <w:bottom w:val="none" w:sz="0" w:space="0" w:color="auto"/>
            <w:right w:val="none" w:sz="0" w:space="0" w:color="auto"/>
          </w:divBdr>
          <w:divsChild>
            <w:div w:id="1010792361">
              <w:marLeft w:val="0"/>
              <w:marRight w:val="0"/>
              <w:marTop w:val="0"/>
              <w:marBottom w:val="0"/>
              <w:divBdr>
                <w:top w:val="none" w:sz="0" w:space="0" w:color="auto"/>
                <w:left w:val="none" w:sz="0" w:space="0" w:color="auto"/>
                <w:bottom w:val="none" w:sz="0" w:space="0" w:color="auto"/>
                <w:right w:val="none" w:sz="0" w:space="0" w:color="auto"/>
              </w:divBdr>
            </w:div>
            <w:div w:id="130345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9049">
      <w:bodyDiv w:val="1"/>
      <w:marLeft w:val="0"/>
      <w:marRight w:val="0"/>
      <w:marTop w:val="0"/>
      <w:marBottom w:val="0"/>
      <w:divBdr>
        <w:top w:val="none" w:sz="0" w:space="0" w:color="auto"/>
        <w:left w:val="none" w:sz="0" w:space="0" w:color="auto"/>
        <w:bottom w:val="none" w:sz="0" w:space="0" w:color="auto"/>
        <w:right w:val="none" w:sz="0" w:space="0" w:color="auto"/>
      </w:divBdr>
    </w:div>
    <w:div w:id="496531225">
      <w:bodyDiv w:val="1"/>
      <w:marLeft w:val="0"/>
      <w:marRight w:val="0"/>
      <w:marTop w:val="0"/>
      <w:marBottom w:val="0"/>
      <w:divBdr>
        <w:top w:val="none" w:sz="0" w:space="0" w:color="auto"/>
        <w:left w:val="none" w:sz="0" w:space="0" w:color="auto"/>
        <w:bottom w:val="none" w:sz="0" w:space="0" w:color="auto"/>
        <w:right w:val="none" w:sz="0" w:space="0" w:color="auto"/>
      </w:divBdr>
      <w:divsChild>
        <w:div w:id="741803683">
          <w:marLeft w:val="-720"/>
          <w:marRight w:val="0"/>
          <w:marTop w:val="0"/>
          <w:marBottom w:val="0"/>
          <w:divBdr>
            <w:top w:val="none" w:sz="0" w:space="0" w:color="auto"/>
            <w:left w:val="none" w:sz="0" w:space="0" w:color="auto"/>
            <w:bottom w:val="none" w:sz="0" w:space="0" w:color="auto"/>
            <w:right w:val="none" w:sz="0" w:space="0" w:color="auto"/>
          </w:divBdr>
        </w:div>
      </w:divsChild>
    </w:div>
    <w:div w:id="522279587">
      <w:bodyDiv w:val="1"/>
      <w:marLeft w:val="0"/>
      <w:marRight w:val="0"/>
      <w:marTop w:val="0"/>
      <w:marBottom w:val="0"/>
      <w:divBdr>
        <w:top w:val="none" w:sz="0" w:space="0" w:color="auto"/>
        <w:left w:val="none" w:sz="0" w:space="0" w:color="auto"/>
        <w:bottom w:val="none" w:sz="0" w:space="0" w:color="auto"/>
        <w:right w:val="none" w:sz="0" w:space="0" w:color="auto"/>
      </w:divBdr>
    </w:div>
    <w:div w:id="563755942">
      <w:bodyDiv w:val="1"/>
      <w:marLeft w:val="0"/>
      <w:marRight w:val="0"/>
      <w:marTop w:val="0"/>
      <w:marBottom w:val="0"/>
      <w:divBdr>
        <w:top w:val="none" w:sz="0" w:space="0" w:color="auto"/>
        <w:left w:val="none" w:sz="0" w:space="0" w:color="auto"/>
        <w:bottom w:val="none" w:sz="0" w:space="0" w:color="auto"/>
        <w:right w:val="none" w:sz="0" w:space="0" w:color="auto"/>
      </w:divBdr>
      <w:divsChild>
        <w:div w:id="40131965">
          <w:marLeft w:val="0"/>
          <w:marRight w:val="0"/>
          <w:marTop w:val="0"/>
          <w:marBottom w:val="0"/>
          <w:divBdr>
            <w:top w:val="none" w:sz="0" w:space="0" w:color="auto"/>
            <w:left w:val="none" w:sz="0" w:space="0" w:color="auto"/>
            <w:bottom w:val="none" w:sz="0" w:space="0" w:color="auto"/>
            <w:right w:val="none" w:sz="0" w:space="0" w:color="auto"/>
          </w:divBdr>
          <w:divsChild>
            <w:div w:id="1120077511">
              <w:marLeft w:val="0"/>
              <w:marRight w:val="0"/>
              <w:marTop w:val="0"/>
              <w:marBottom w:val="0"/>
              <w:divBdr>
                <w:top w:val="none" w:sz="0" w:space="0" w:color="auto"/>
                <w:left w:val="none" w:sz="0" w:space="0" w:color="auto"/>
                <w:bottom w:val="none" w:sz="0" w:space="0" w:color="auto"/>
                <w:right w:val="none" w:sz="0" w:space="0" w:color="auto"/>
              </w:divBdr>
            </w:div>
          </w:divsChild>
        </w:div>
        <w:div w:id="76250803">
          <w:marLeft w:val="0"/>
          <w:marRight w:val="0"/>
          <w:marTop w:val="0"/>
          <w:marBottom w:val="0"/>
          <w:divBdr>
            <w:top w:val="none" w:sz="0" w:space="0" w:color="auto"/>
            <w:left w:val="none" w:sz="0" w:space="0" w:color="auto"/>
            <w:bottom w:val="none" w:sz="0" w:space="0" w:color="auto"/>
            <w:right w:val="none" w:sz="0" w:space="0" w:color="auto"/>
          </w:divBdr>
          <w:divsChild>
            <w:div w:id="447549848">
              <w:marLeft w:val="0"/>
              <w:marRight w:val="0"/>
              <w:marTop w:val="0"/>
              <w:marBottom w:val="0"/>
              <w:divBdr>
                <w:top w:val="none" w:sz="0" w:space="0" w:color="auto"/>
                <w:left w:val="none" w:sz="0" w:space="0" w:color="auto"/>
                <w:bottom w:val="none" w:sz="0" w:space="0" w:color="auto"/>
                <w:right w:val="none" w:sz="0" w:space="0" w:color="auto"/>
              </w:divBdr>
            </w:div>
          </w:divsChild>
        </w:div>
        <w:div w:id="81803712">
          <w:marLeft w:val="0"/>
          <w:marRight w:val="0"/>
          <w:marTop w:val="0"/>
          <w:marBottom w:val="0"/>
          <w:divBdr>
            <w:top w:val="none" w:sz="0" w:space="0" w:color="auto"/>
            <w:left w:val="none" w:sz="0" w:space="0" w:color="auto"/>
            <w:bottom w:val="none" w:sz="0" w:space="0" w:color="auto"/>
            <w:right w:val="none" w:sz="0" w:space="0" w:color="auto"/>
          </w:divBdr>
          <w:divsChild>
            <w:div w:id="1555041621">
              <w:marLeft w:val="0"/>
              <w:marRight w:val="0"/>
              <w:marTop w:val="0"/>
              <w:marBottom w:val="0"/>
              <w:divBdr>
                <w:top w:val="none" w:sz="0" w:space="0" w:color="auto"/>
                <w:left w:val="none" w:sz="0" w:space="0" w:color="auto"/>
                <w:bottom w:val="none" w:sz="0" w:space="0" w:color="auto"/>
                <w:right w:val="none" w:sz="0" w:space="0" w:color="auto"/>
              </w:divBdr>
            </w:div>
          </w:divsChild>
        </w:div>
        <w:div w:id="137496841">
          <w:marLeft w:val="0"/>
          <w:marRight w:val="0"/>
          <w:marTop w:val="0"/>
          <w:marBottom w:val="0"/>
          <w:divBdr>
            <w:top w:val="none" w:sz="0" w:space="0" w:color="auto"/>
            <w:left w:val="none" w:sz="0" w:space="0" w:color="auto"/>
            <w:bottom w:val="none" w:sz="0" w:space="0" w:color="auto"/>
            <w:right w:val="none" w:sz="0" w:space="0" w:color="auto"/>
          </w:divBdr>
          <w:divsChild>
            <w:div w:id="1872960290">
              <w:marLeft w:val="0"/>
              <w:marRight w:val="0"/>
              <w:marTop w:val="0"/>
              <w:marBottom w:val="0"/>
              <w:divBdr>
                <w:top w:val="none" w:sz="0" w:space="0" w:color="auto"/>
                <w:left w:val="none" w:sz="0" w:space="0" w:color="auto"/>
                <w:bottom w:val="none" w:sz="0" w:space="0" w:color="auto"/>
                <w:right w:val="none" w:sz="0" w:space="0" w:color="auto"/>
              </w:divBdr>
            </w:div>
          </w:divsChild>
        </w:div>
        <w:div w:id="311831165">
          <w:marLeft w:val="0"/>
          <w:marRight w:val="0"/>
          <w:marTop w:val="0"/>
          <w:marBottom w:val="0"/>
          <w:divBdr>
            <w:top w:val="none" w:sz="0" w:space="0" w:color="auto"/>
            <w:left w:val="none" w:sz="0" w:space="0" w:color="auto"/>
            <w:bottom w:val="none" w:sz="0" w:space="0" w:color="auto"/>
            <w:right w:val="none" w:sz="0" w:space="0" w:color="auto"/>
          </w:divBdr>
          <w:divsChild>
            <w:div w:id="419760669">
              <w:marLeft w:val="0"/>
              <w:marRight w:val="0"/>
              <w:marTop w:val="0"/>
              <w:marBottom w:val="0"/>
              <w:divBdr>
                <w:top w:val="none" w:sz="0" w:space="0" w:color="auto"/>
                <w:left w:val="none" w:sz="0" w:space="0" w:color="auto"/>
                <w:bottom w:val="none" w:sz="0" w:space="0" w:color="auto"/>
                <w:right w:val="none" w:sz="0" w:space="0" w:color="auto"/>
              </w:divBdr>
            </w:div>
          </w:divsChild>
        </w:div>
        <w:div w:id="313724607">
          <w:marLeft w:val="0"/>
          <w:marRight w:val="0"/>
          <w:marTop w:val="0"/>
          <w:marBottom w:val="0"/>
          <w:divBdr>
            <w:top w:val="none" w:sz="0" w:space="0" w:color="auto"/>
            <w:left w:val="none" w:sz="0" w:space="0" w:color="auto"/>
            <w:bottom w:val="none" w:sz="0" w:space="0" w:color="auto"/>
            <w:right w:val="none" w:sz="0" w:space="0" w:color="auto"/>
          </w:divBdr>
          <w:divsChild>
            <w:div w:id="950014848">
              <w:marLeft w:val="0"/>
              <w:marRight w:val="0"/>
              <w:marTop w:val="0"/>
              <w:marBottom w:val="0"/>
              <w:divBdr>
                <w:top w:val="none" w:sz="0" w:space="0" w:color="auto"/>
                <w:left w:val="none" w:sz="0" w:space="0" w:color="auto"/>
                <w:bottom w:val="none" w:sz="0" w:space="0" w:color="auto"/>
                <w:right w:val="none" w:sz="0" w:space="0" w:color="auto"/>
              </w:divBdr>
            </w:div>
          </w:divsChild>
        </w:div>
        <w:div w:id="339504698">
          <w:marLeft w:val="0"/>
          <w:marRight w:val="0"/>
          <w:marTop w:val="0"/>
          <w:marBottom w:val="0"/>
          <w:divBdr>
            <w:top w:val="none" w:sz="0" w:space="0" w:color="auto"/>
            <w:left w:val="none" w:sz="0" w:space="0" w:color="auto"/>
            <w:bottom w:val="none" w:sz="0" w:space="0" w:color="auto"/>
            <w:right w:val="none" w:sz="0" w:space="0" w:color="auto"/>
          </w:divBdr>
          <w:divsChild>
            <w:div w:id="1426419377">
              <w:marLeft w:val="0"/>
              <w:marRight w:val="0"/>
              <w:marTop w:val="0"/>
              <w:marBottom w:val="0"/>
              <w:divBdr>
                <w:top w:val="none" w:sz="0" w:space="0" w:color="auto"/>
                <w:left w:val="none" w:sz="0" w:space="0" w:color="auto"/>
                <w:bottom w:val="none" w:sz="0" w:space="0" w:color="auto"/>
                <w:right w:val="none" w:sz="0" w:space="0" w:color="auto"/>
              </w:divBdr>
            </w:div>
          </w:divsChild>
        </w:div>
        <w:div w:id="348216677">
          <w:marLeft w:val="0"/>
          <w:marRight w:val="0"/>
          <w:marTop w:val="0"/>
          <w:marBottom w:val="0"/>
          <w:divBdr>
            <w:top w:val="none" w:sz="0" w:space="0" w:color="auto"/>
            <w:left w:val="none" w:sz="0" w:space="0" w:color="auto"/>
            <w:bottom w:val="none" w:sz="0" w:space="0" w:color="auto"/>
            <w:right w:val="none" w:sz="0" w:space="0" w:color="auto"/>
          </w:divBdr>
          <w:divsChild>
            <w:div w:id="801969838">
              <w:marLeft w:val="0"/>
              <w:marRight w:val="0"/>
              <w:marTop w:val="0"/>
              <w:marBottom w:val="0"/>
              <w:divBdr>
                <w:top w:val="none" w:sz="0" w:space="0" w:color="auto"/>
                <w:left w:val="none" w:sz="0" w:space="0" w:color="auto"/>
                <w:bottom w:val="none" w:sz="0" w:space="0" w:color="auto"/>
                <w:right w:val="none" w:sz="0" w:space="0" w:color="auto"/>
              </w:divBdr>
            </w:div>
          </w:divsChild>
        </w:div>
        <w:div w:id="459804641">
          <w:marLeft w:val="0"/>
          <w:marRight w:val="0"/>
          <w:marTop w:val="0"/>
          <w:marBottom w:val="0"/>
          <w:divBdr>
            <w:top w:val="none" w:sz="0" w:space="0" w:color="auto"/>
            <w:left w:val="none" w:sz="0" w:space="0" w:color="auto"/>
            <w:bottom w:val="none" w:sz="0" w:space="0" w:color="auto"/>
            <w:right w:val="none" w:sz="0" w:space="0" w:color="auto"/>
          </w:divBdr>
          <w:divsChild>
            <w:div w:id="298193495">
              <w:marLeft w:val="0"/>
              <w:marRight w:val="0"/>
              <w:marTop w:val="0"/>
              <w:marBottom w:val="0"/>
              <w:divBdr>
                <w:top w:val="none" w:sz="0" w:space="0" w:color="auto"/>
                <w:left w:val="none" w:sz="0" w:space="0" w:color="auto"/>
                <w:bottom w:val="none" w:sz="0" w:space="0" w:color="auto"/>
                <w:right w:val="none" w:sz="0" w:space="0" w:color="auto"/>
              </w:divBdr>
            </w:div>
          </w:divsChild>
        </w:div>
        <w:div w:id="494418525">
          <w:marLeft w:val="0"/>
          <w:marRight w:val="0"/>
          <w:marTop w:val="0"/>
          <w:marBottom w:val="0"/>
          <w:divBdr>
            <w:top w:val="none" w:sz="0" w:space="0" w:color="auto"/>
            <w:left w:val="none" w:sz="0" w:space="0" w:color="auto"/>
            <w:bottom w:val="none" w:sz="0" w:space="0" w:color="auto"/>
            <w:right w:val="none" w:sz="0" w:space="0" w:color="auto"/>
          </w:divBdr>
          <w:divsChild>
            <w:div w:id="1203903874">
              <w:marLeft w:val="0"/>
              <w:marRight w:val="0"/>
              <w:marTop w:val="0"/>
              <w:marBottom w:val="0"/>
              <w:divBdr>
                <w:top w:val="none" w:sz="0" w:space="0" w:color="auto"/>
                <w:left w:val="none" w:sz="0" w:space="0" w:color="auto"/>
                <w:bottom w:val="none" w:sz="0" w:space="0" w:color="auto"/>
                <w:right w:val="none" w:sz="0" w:space="0" w:color="auto"/>
              </w:divBdr>
            </w:div>
          </w:divsChild>
        </w:div>
        <w:div w:id="616060079">
          <w:marLeft w:val="0"/>
          <w:marRight w:val="0"/>
          <w:marTop w:val="0"/>
          <w:marBottom w:val="0"/>
          <w:divBdr>
            <w:top w:val="none" w:sz="0" w:space="0" w:color="auto"/>
            <w:left w:val="none" w:sz="0" w:space="0" w:color="auto"/>
            <w:bottom w:val="none" w:sz="0" w:space="0" w:color="auto"/>
            <w:right w:val="none" w:sz="0" w:space="0" w:color="auto"/>
          </w:divBdr>
          <w:divsChild>
            <w:div w:id="914630396">
              <w:marLeft w:val="0"/>
              <w:marRight w:val="0"/>
              <w:marTop w:val="0"/>
              <w:marBottom w:val="0"/>
              <w:divBdr>
                <w:top w:val="none" w:sz="0" w:space="0" w:color="auto"/>
                <w:left w:val="none" w:sz="0" w:space="0" w:color="auto"/>
                <w:bottom w:val="none" w:sz="0" w:space="0" w:color="auto"/>
                <w:right w:val="none" w:sz="0" w:space="0" w:color="auto"/>
              </w:divBdr>
            </w:div>
          </w:divsChild>
        </w:div>
        <w:div w:id="669988479">
          <w:marLeft w:val="0"/>
          <w:marRight w:val="0"/>
          <w:marTop w:val="0"/>
          <w:marBottom w:val="0"/>
          <w:divBdr>
            <w:top w:val="none" w:sz="0" w:space="0" w:color="auto"/>
            <w:left w:val="none" w:sz="0" w:space="0" w:color="auto"/>
            <w:bottom w:val="none" w:sz="0" w:space="0" w:color="auto"/>
            <w:right w:val="none" w:sz="0" w:space="0" w:color="auto"/>
          </w:divBdr>
          <w:divsChild>
            <w:div w:id="287979478">
              <w:marLeft w:val="0"/>
              <w:marRight w:val="0"/>
              <w:marTop w:val="0"/>
              <w:marBottom w:val="0"/>
              <w:divBdr>
                <w:top w:val="none" w:sz="0" w:space="0" w:color="auto"/>
                <w:left w:val="none" w:sz="0" w:space="0" w:color="auto"/>
                <w:bottom w:val="none" w:sz="0" w:space="0" w:color="auto"/>
                <w:right w:val="none" w:sz="0" w:space="0" w:color="auto"/>
              </w:divBdr>
            </w:div>
          </w:divsChild>
        </w:div>
        <w:div w:id="823813324">
          <w:marLeft w:val="0"/>
          <w:marRight w:val="0"/>
          <w:marTop w:val="0"/>
          <w:marBottom w:val="0"/>
          <w:divBdr>
            <w:top w:val="none" w:sz="0" w:space="0" w:color="auto"/>
            <w:left w:val="none" w:sz="0" w:space="0" w:color="auto"/>
            <w:bottom w:val="none" w:sz="0" w:space="0" w:color="auto"/>
            <w:right w:val="none" w:sz="0" w:space="0" w:color="auto"/>
          </w:divBdr>
          <w:divsChild>
            <w:div w:id="1352336155">
              <w:marLeft w:val="0"/>
              <w:marRight w:val="0"/>
              <w:marTop w:val="0"/>
              <w:marBottom w:val="0"/>
              <w:divBdr>
                <w:top w:val="none" w:sz="0" w:space="0" w:color="auto"/>
                <w:left w:val="none" w:sz="0" w:space="0" w:color="auto"/>
                <w:bottom w:val="none" w:sz="0" w:space="0" w:color="auto"/>
                <w:right w:val="none" w:sz="0" w:space="0" w:color="auto"/>
              </w:divBdr>
            </w:div>
          </w:divsChild>
        </w:div>
        <w:div w:id="857349399">
          <w:marLeft w:val="0"/>
          <w:marRight w:val="0"/>
          <w:marTop w:val="0"/>
          <w:marBottom w:val="0"/>
          <w:divBdr>
            <w:top w:val="none" w:sz="0" w:space="0" w:color="auto"/>
            <w:left w:val="none" w:sz="0" w:space="0" w:color="auto"/>
            <w:bottom w:val="none" w:sz="0" w:space="0" w:color="auto"/>
            <w:right w:val="none" w:sz="0" w:space="0" w:color="auto"/>
          </w:divBdr>
          <w:divsChild>
            <w:div w:id="234053566">
              <w:marLeft w:val="0"/>
              <w:marRight w:val="0"/>
              <w:marTop w:val="0"/>
              <w:marBottom w:val="0"/>
              <w:divBdr>
                <w:top w:val="none" w:sz="0" w:space="0" w:color="auto"/>
                <w:left w:val="none" w:sz="0" w:space="0" w:color="auto"/>
                <w:bottom w:val="none" w:sz="0" w:space="0" w:color="auto"/>
                <w:right w:val="none" w:sz="0" w:space="0" w:color="auto"/>
              </w:divBdr>
            </w:div>
          </w:divsChild>
        </w:div>
        <w:div w:id="953438876">
          <w:marLeft w:val="0"/>
          <w:marRight w:val="0"/>
          <w:marTop w:val="0"/>
          <w:marBottom w:val="0"/>
          <w:divBdr>
            <w:top w:val="none" w:sz="0" w:space="0" w:color="auto"/>
            <w:left w:val="none" w:sz="0" w:space="0" w:color="auto"/>
            <w:bottom w:val="none" w:sz="0" w:space="0" w:color="auto"/>
            <w:right w:val="none" w:sz="0" w:space="0" w:color="auto"/>
          </w:divBdr>
          <w:divsChild>
            <w:div w:id="1887832289">
              <w:marLeft w:val="0"/>
              <w:marRight w:val="0"/>
              <w:marTop w:val="0"/>
              <w:marBottom w:val="0"/>
              <w:divBdr>
                <w:top w:val="none" w:sz="0" w:space="0" w:color="auto"/>
                <w:left w:val="none" w:sz="0" w:space="0" w:color="auto"/>
                <w:bottom w:val="none" w:sz="0" w:space="0" w:color="auto"/>
                <w:right w:val="none" w:sz="0" w:space="0" w:color="auto"/>
              </w:divBdr>
            </w:div>
          </w:divsChild>
        </w:div>
        <w:div w:id="963579523">
          <w:marLeft w:val="0"/>
          <w:marRight w:val="0"/>
          <w:marTop w:val="0"/>
          <w:marBottom w:val="0"/>
          <w:divBdr>
            <w:top w:val="none" w:sz="0" w:space="0" w:color="auto"/>
            <w:left w:val="none" w:sz="0" w:space="0" w:color="auto"/>
            <w:bottom w:val="none" w:sz="0" w:space="0" w:color="auto"/>
            <w:right w:val="none" w:sz="0" w:space="0" w:color="auto"/>
          </w:divBdr>
          <w:divsChild>
            <w:div w:id="548567387">
              <w:marLeft w:val="0"/>
              <w:marRight w:val="0"/>
              <w:marTop w:val="0"/>
              <w:marBottom w:val="0"/>
              <w:divBdr>
                <w:top w:val="none" w:sz="0" w:space="0" w:color="auto"/>
                <w:left w:val="none" w:sz="0" w:space="0" w:color="auto"/>
                <w:bottom w:val="none" w:sz="0" w:space="0" w:color="auto"/>
                <w:right w:val="none" w:sz="0" w:space="0" w:color="auto"/>
              </w:divBdr>
            </w:div>
          </w:divsChild>
        </w:div>
        <w:div w:id="1051804846">
          <w:marLeft w:val="0"/>
          <w:marRight w:val="0"/>
          <w:marTop w:val="0"/>
          <w:marBottom w:val="0"/>
          <w:divBdr>
            <w:top w:val="none" w:sz="0" w:space="0" w:color="auto"/>
            <w:left w:val="none" w:sz="0" w:space="0" w:color="auto"/>
            <w:bottom w:val="none" w:sz="0" w:space="0" w:color="auto"/>
            <w:right w:val="none" w:sz="0" w:space="0" w:color="auto"/>
          </w:divBdr>
          <w:divsChild>
            <w:div w:id="1406757854">
              <w:marLeft w:val="0"/>
              <w:marRight w:val="0"/>
              <w:marTop w:val="0"/>
              <w:marBottom w:val="0"/>
              <w:divBdr>
                <w:top w:val="none" w:sz="0" w:space="0" w:color="auto"/>
                <w:left w:val="none" w:sz="0" w:space="0" w:color="auto"/>
                <w:bottom w:val="none" w:sz="0" w:space="0" w:color="auto"/>
                <w:right w:val="none" w:sz="0" w:space="0" w:color="auto"/>
              </w:divBdr>
            </w:div>
          </w:divsChild>
        </w:div>
        <w:div w:id="1070541389">
          <w:marLeft w:val="0"/>
          <w:marRight w:val="0"/>
          <w:marTop w:val="0"/>
          <w:marBottom w:val="0"/>
          <w:divBdr>
            <w:top w:val="none" w:sz="0" w:space="0" w:color="auto"/>
            <w:left w:val="none" w:sz="0" w:space="0" w:color="auto"/>
            <w:bottom w:val="none" w:sz="0" w:space="0" w:color="auto"/>
            <w:right w:val="none" w:sz="0" w:space="0" w:color="auto"/>
          </w:divBdr>
          <w:divsChild>
            <w:div w:id="252783611">
              <w:marLeft w:val="0"/>
              <w:marRight w:val="0"/>
              <w:marTop w:val="0"/>
              <w:marBottom w:val="0"/>
              <w:divBdr>
                <w:top w:val="none" w:sz="0" w:space="0" w:color="auto"/>
                <w:left w:val="none" w:sz="0" w:space="0" w:color="auto"/>
                <w:bottom w:val="none" w:sz="0" w:space="0" w:color="auto"/>
                <w:right w:val="none" w:sz="0" w:space="0" w:color="auto"/>
              </w:divBdr>
            </w:div>
          </w:divsChild>
        </w:div>
        <w:div w:id="1077286529">
          <w:marLeft w:val="0"/>
          <w:marRight w:val="0"/>
          <w:marTop w:val="0"/>
          <w:marBottom w:val="0"/>
          <w:divBdr>
            <w:top w:val="none" w:sz="0" w:space="0" w:color="auto"/>
            <w:left w:val="none" w:sz="0" w:space="0" w:color="auto"/>
            <w:bottom w:val="none" w:sz="0" w:space="0" w:color="auto"/>
            <w:right w:val="none" w:sz="0" w:space="0" w:color="auto"/>
          </w:divBdr>
          <w:divsChild>
            <w:div w:id="710686832">
              <w:marLeft w:val="0"/>
              <w:marRight w:val="0"/>
              <w:marTop w:val="0"/>
              <w:marBottom w:val="0"/>
              <w:divBdr>
                <w:top w:val="none" w:sz="0" w:space="0" w:color="auto"/>
                <w:left w:val="none" w:sz="0" w:space="0" w:color="auto"/>
                <w:bottom w:val="none" w:sz="0" w:space="0" w:color="auto"/>
                <w:right w:val="none" w:sz="0" w:space="0" w:color="auto"/>
              </w:divBdr>
            </w:div>
          </w:divsChild>
        </w:div>
        <w:div w:id="1106659340">
          <w:marLeft w:val="0"/>
          <w:marRight w:val="0"/>
          <w:marTop w:val="0"/>
          <w:marBottom w:val="0"/>
          <w:divBdr>
            <w:top w:val="none" w:sz="0" w:space="0" w:color="auto"/>
            <w:left w:val="none" w:sz="0" w:space="0" w:color="auto"/>
            <w:bottom w:val="none" w:sz="0" w:space="0" w:color="auto"/>
            <w:right w:val="none" w:sz="0" w:space="0" w:color="auto"/>
          </w:divBdr>
          <w:divsChild>
            <w:div w:id="887302469">
              <w:marLeft w:val="0"/>
              <w:marRight w:val="0"/>
              <w:marTop w:val="0"/>
              <w:marBottom w:val="0"/>
              <w:divBdr>
                <w:top w:val="none" w:sz="0" w:space="0" w:color="auto"/>
                <w:left w:val="none" w:sz="0" w:space="0" w:color="auto"/>
                <w:bottom w:val="none" w:sz="0" w:space="0" w:color="auto"/>
                <w:right w:val="none" w:sz="0" w:space="0" w:color="auto"/>
              </w:divBdr>
            </w:div>
          </w:divsChild>
        </w:div>
        <w:div w:id="1280142424">
          <w:marLeft w:val="0"/>
          <w:marRight w:val="0"/>
          <w:marTop w:val="0"/>
          <w:marBottom w:val="0"/>
          <w:divBdr>
            <w:top w:val="none" w:sz="0" w:space="0" w:color="auto"/>
            <w:left w:val="none" w:sz="0" w:space="0" w:color="auto"/>
            <w:bottom w:val="none" w:sz="0" w:space="0" w:color="auto"/>
            <w:right w:val="none" w:sz="0" w:space="0" w:color="auto"/>
          </w:divBdr>
          <w:divsChild>
            <w:div w:id="1232501844">
              <w:marLeft w:val="0"/>
              <w:marRight w:val="0"/>
              <w:marTop w:val="0"/>
              <w:marBottom w:val="0"/>
              <w:divBdr>
                <w:top w:val="none" w:sz="0" w:space="0" w:color="auto"/>
                <w:left w:val="none" w:sz="0" w:space="0" w:color="auto"/>
                <w:bottom w:val="none" w:sz="0" w:space="0" w:color="auto"/>
                <w:right w:val="none" w:sz="0" w:space="0" w:color="auto"/>
              </w:divBdr>
            </w:div>
          </w:divsChild>
        </w:div>
        <w:div w:id="1337537902">
          <w:marLeft w:val="0"/>
          <w:marRight w:val="0"/>
          <w:marTop w:val="0"/>
          <w:marBottom w:val="0"/>
          <w:divBdr>
            <w:top w:val="none" w:sz="0" w:space="0" w:color="auto"/>
            <w:left w:val="none" w:sz="0" w:space="0" w:color="auto"/>
            <w:bottom w:val="none" w:sz="0" w:space="0" w:color="auto"/>
            <w:right w:val="none" w:sz="0" w:space="0" w:color="auto"/>
          </w:divBdr>
          <w:divsChild>
            <w:div w:id="125393778">
              <w:marLeft w:val="0"/>
              <w:marRight w:val="0"/>
              <w:marTop w:val="0"/>
              <w:marBottom w:val="0"/>
              <w:divBdr>
                <w:top w:val="none" w:sz="0" w:space="0" w:color="auto"/>
                <w:left w:val="none" w:sz="0" w:space="0" w:color="auto"/>
                <w:bottom w:val="none" w:sz="0" w:space="0" w:color="auto"/>
                <w:right w:val="none" w:sz="0" w:space="0" w:color="auto"/>
              </w:divBdr>
            </w:div>
          </w:divsChild>
        </w:div>
        <w:div w:id="1345671946">
          <w:marLeft w:val="0"/>
          <w:marRight w:val="0"/>
          <w:marTop w:val="0"/>
          <w:marBottom w:val="0"/>
          <w:divBdr>
            <w:top w:val="none" w:sz="0" w:space="0" w:color="auto"/>
            <w:left w:val="none" w:sz="0" w:space="0" w:color="auto"/>
            <w:bottom w:val="none" w:sz="0" w:space="0" w:color="auto"/>
            <w:right w:val="none" w:sz="0" w:space="0" w:color="auto"/>
          </w:divBdr>
          <w:divsChild>
            <w:div w:id="456333062">
              <w:marLeft w:val="0"/>
              <w:marRight w:val="0"/>
              <w:marTop w:val="0"/>
              <w:marBottom w:val="0"/>
              <w:divBdr>
                <w:top w:val="none" w:sz="0" w:space="0" w:color="auto"/>
                <w:left w:val="none" w:sz="0" w:space="0" w:color="auto"/>
                <w:bottom w:val="none" w:sz="0" w:space="0" w:color="auto"/>
                <w:right w:val="none" w:sz="0" w:space="0" w:color="auto"/>
              </w:divBdr>
            </w:div>
          </w:divsChild>
        </w:div>
        <w:div w:id="1538859846">
          <w:marLeft w:val="0"/>
          <w:marRight w:val="0"/>
          <w:marTop w:val="0"/>
          <w:marBottom w:val="0"/>
          <w:divBdr>
            <w:top w:val="none" w:sz="0" w:space="0" w:color="auto"/>
            <w:left w:val="none" w:sz="0" w:space="0" w:color="auto"/>
            <w:bottom w:val="none" w:sz="0" w:space="0" w:color="auto"/>
            <w:right w:val="none" w:sz="0" w:space="0" w:color="auto"/>
          </w:divBdr>
          <w:divsChild>
            <w:div w:id="1182740969">
              <w:marLeft w:val="0"/>
              <w:marRight w:val="0"/>
              <w:marTop w:val="0"/>
              <w:marBottom w:val="0"/>
              <w:divBdr>
                <w:top w:val="none" w:sz="0" w:space="0" w:color="auto"/>
                <w:left w:val="none" w:sz="0" w:space="0" w:color="auto"/>
                <w:bottom w:val="none" w:sz="0" w:space="0" w:color="auto"/>
                <w:right w:val="none" w:sz="0" w:space="0" w:color="auto"/>
              </w:divBdr>
            </w:div>
          </w:divsChild>
        </w:div>
        <w:div w:id="1605920949">
          <w:marLeft w:val="0"/>
          <w:marRight w:val="0"/>
          <w:marTop w:val="0"/>
          <w:marBottom w:val="0"/>
          <w:divBdr>
            <w:top w:val="none" w:sz="0" w:space="0" w:color="auto"/>
            <w:left w:val="none" w:sz="0" w:space="0" w:color="auto"/>
            <w:bottom w:val="none" w:sz="0" w:space="0" w:color="auto"/>
            <w:right w:val="none" w:sz="0" w:space="0" w:color="auto"/>
          </w:divBdr>
          <w:divsChild>
            <w:div w:id="530263499">
              <w:marLeft w:val="0"/>
              <w:marRight w:val="0"/>
              <w:marTop w:val="0"/>
              <w:marBottom w:val="0"/>
              <w:divBdr>
                <w:top w:val="none" w:sz="0" w:space="0" w:color="auto"/>
                <w:left w:val="none" w:sz="0" w:space="0" w:color="auto"/>
                <w:bottom w:val="none" w:sz="0" w:space="0" w:color="auto"/>
                <w:right w:val="none" w:sz="0" w:space="0" w:color="auto"/>
              </w:divBdr>
            </w:div>
          </w:divsChild>
        </w:div>
        <w:div w:id="1649507609">
          <w:marLeft w:val="0"/>
          <w:marRight w:val="0"/>
          <w:marTop w:val="0"/>
          <w:marBottom w:val="0"/>
          <w:divBdr>
            <w:top w:val="none" w:sz="0" w:space="0" w:color="auto"/>
            <w:left w:val="none" w:sz="0" w:space="0" w:color="auto"/>
            <w:bottom w:val="none" w:sz="0" w:space="0" w:color="auto"/>
            <w:right w:val="none" w:sz="0" w:space="0" w:color="auto"/>
          </w:divBdr>
          <w:divsChild>
            <w:div w:id="1466972413">
              <w:marLeft w:val="0"/>
              <w:marRight w:val="0"/>
              <w:marTop w:val="0"/>
              <w:marBottom w:val="0"/>
              <w:divBdr>
                <w:top w:val="none" w:sz="0" w:space="0" w:color="auto"/>
                <w:left w:val="none" w:sz="0" w:space="0" w:color="auto"/>
                <w:bottom w:val="none" w:sz="0" w:space="0" w:color="auto"/>
                <w:right w:val="none" w:sz="0" w:space="0" w:color="auto"/>
              </w:divBdr>
            </w:div>
          </w:divsChild>
        </w:div>
        <w:div w:id="1789280397">
          <w:marLeft w:val="0"/>
          <w:marRight w:val="0"/>
          <w:marTop w:val="0"/>
          <w:marBottom w:val="0"/>
          <w:divBdr>
            <w:top w:val="none" w:sz="0" w:space="0" w:color="auto"/>
            <w:left w:val="none" w:sz="0" w:space="0" w:color="auto"/>
            <w:bottom w:val="none" w:sz="0" w:space="0" w:color="auto"/>
            <w:right w:val="none" w:sz="0" w:space="0" w:color="auto"/>
          </w:divBdr>
          <w:divsChild>
            <w:div w:id="949093486">
              <w:marLeft w:val="0"/>
              <w:marRight w:val="0"/>
              <w:marTop w:val="0"/>
              <w:marBottom w:val="0"/>
              <w:divBdr>
                <w:top w:val="none" w:sz="0" w:space="0" w:color="auto"/>
                <w:left w:val="none" w:sz="0" w:space="0" w:color="auto"/>
                <w:bottom w:val="none" w:sz="0" w:space="0" w:color="auto"/>
                <w:right w:val="none" w:sz="0" w:space="0" w:color="auto"/>
              </w:divBdr>
            </w:div>
          </w:divsChild>
        </w:div>
        <w:div w:id="1805928328">
          <w:marLeft w:val="0"/>
          <w:marRight w:val="0"/>
          <w:marTop w:val="0"/>
          <w:marBottom w:val="0"/>
          <w:divBdr>
            <w:top w:val="none" w:sz="0" w:space="0" w:color="auto"/>
            <w:left w:val="none" w:sz="0" w:space="0" w:color="auto"/>
            <w:bottom w:val="none" w:sz="0" w:space="0" w:color="auto"/>
            <w:right w:val="none" w:sz="0" w:space="0" w:color="auto"/>
          </w:divBdr>
          <w:divsChild>
            <w:div w:id="1905288979">
              <w:marLeft w:val="0"/>
              <w:marRight w:val="0"/>
              <w:marTop w:val="0"/>
              <w:marBottom w:val="0"/>
              <w:divBdr>
                <w:top w:val="none" w:sz="0" w:space="0" w:color="auto"/>
                <w:left w:val="none" w:sz="0" w:space="0" w:color="auto"/>
                <w:bottom w:val="none" w:sz="0" w:space="0" w:color="auto"/>
                <w:right w:val="none" w:sz="0" w:space="0" w:color="auto"/>
              </w:divBdr>
            </w:div>
          </w:divsChild>
        </w:div>
        <w:div w:id="1814058859">
          <w:marLeft w:val="0"/>
          <w:marRight w:val="0"/>
          <w:marTop w:val="0"/>
          <w:marBottom w:val="0"/>
          <w:divBdr>
            <w:top w:val="none" w:sz="0" w:space="0" w:color="auto"/>
            <w:left w:val="none" w:sz="0" w:space="0" w:color="auto"/>
            <w:bottom w:val="none" w:sz="0" w:space="0" w:color="auto"/>
            <w:right w:val="none" w:sz="0" w:space="0" w:color="auto"/>
          </w:divBdr>
          <w:divsChild>
            <w:div w:id="1368023466">
              <w:marLeft w:val="0"/>
              <w:marRight w:val="0"/>
              <w:marTop w:val="0"/>
              <w:marBottom w:val="0"/>
              <w:divBdr>
                <w:top w:val="none" w:sz="0" w:space="0" w:color="auto"/>
                <w:left w:val="none" w:sz="0" w:space="0" w:color="auto"/>
                <w:bottom w:val="none" w:sz="0" w:space="0" w:color="auto"/>
                <w:right w:val="none" w:sz="0" w:space="0" w:color="auto"/>
              </w:divBdr>
            </w:div>
          </w:divsChild>
        </w:div>
        <w:div w:id="1854762344">
          <w:marLeft w:val="0"/>
          <w:marRight w:val="0"/>
          <w:marTop w:val="0"/>
          <w:marBottom w:val="0"/>
          <w:divBdr>
            <w:top w:val="none" w:sz="0" w:space="0" w:color="auto"/>
            <w:left w:val="none" w:sz="0" w:space="0" w:color="auto"/>
            <w:bottom w:val="none" w:sz="0" w:space="0" w:color="auto"/>
            <w:right w:val="none" w:sz="0" w:space="0" w:color="auto"/>
          </w:divBdr>
          <w:divsChild>
            <w:div w:id="593439806">
              <w:marLeft w:val="0"/>
              <w:marRight w:val="0"/>
              <w:marTop w:val="0"/>
              <w:marBottom w:val="0"/>
              <w:divBdr>
                <w:top w:val="none" w:sz="0" w:space="0" w:color="auto"/>
                <w:left w:val="none" w:sz="0" w:space="0" w:color="auto"/>
                <w:bottom w:val="none" w:sz="0" w:space="0" w:color="auto"/>
                <w:right w:val="none" w:sz="0" w:space="0" w:color="auto"/>
              </w:divBdr>
            </w:div>
          </w:divsChild>
        </w:div>
        <w:div w:id="1905947049">
          <w:marLeft w:val="0"/>
          <w:marRight w:val="0"/>
          <w:marTop w:val="0"/>
          <w:marBottom w:val="0"/>
          <w:divBdr>
            <w:top w:val="none" w:sz="0" w:space="0" w:color="auto"/>
            <w:left w:val="none" w:sz="0" w:space="0" w:color="auto"/>
            <w:bottom w:val="none" w:sz="0" w:space="0" w:color="auto"/>
            <w:right w:val="none" w:sz="0" w:space="0" w:color="auto"/>
          </w:divBdr>
          <w:divsChild>
            <w:div w:id="5327423">
              <w:marLeft w:val="0"/>
              <w:marRight w:val="0"/>
              <w:marTop w:val="0"/>
              <w:marBottom w:val="0"/>
              <w:divBdr>
                <w:top w:val="none" w:sz="0" w:space="0" w:color="auto"/>
                <w:left w:val="none" w:sz="0" w:space="0" w:color="auto"/>
                <w:bottom w:val="none" w:sz="0" w:space="0" w:color="auto"/>
                <w:right w:val="none" w:sz="0" w:space="0" w:color="auto"/>
              </w:divBdr>
            </w:div>
          </w:divsChild>
        </w:div>
        <w:div w:id="1948998855">
          <w:marLeft w:val="0"/>
          <w:marRight w:val="0"/>
          <w:marTop w:val="0"/>
          <w:marBottom w:val="0"/>
          <w:divBdr>
            <w:top w:val="none" w:sz="0" w:space="0" w:color="auto"/>
            <w:left w:val="none" w:sz="0" w:space="0" w:color="auto"/>
            <w:bottom w:val="none" w:sz="0" w:space="0" w:color="auto"/>
            <w:right w:val="none" w:sz="0" w:space="0" w:color="auto"/>
          </w:divBdr>
          <w:divsChild>
            <w:div w:id="1061367864">
              <w:marLeft w:val="0"/>
              <w:marRight w:val="0"/>
              <w:marTop w:val="0"/>
              <w:marBottom w:val="0"/>
              <w:divBdr>
                <w:top w:val="none" w:sz="0" w:space="0" w:color="auto"/>
                <w:left w:val="none" w:sz="0" w:space="0" w:color="auto"/>
                <w:bottom w:val="none" w:sz="0" w:space="0" w:color="auto"/>
                <w:right w:val="none" w:sz="0" w:space="0" w:color="auto"/>
              </w:divBdr>
            </w:div>
          </w:divsChild>
        </w:div>
        <w:div w:id="1993408513">
          <w:marLeft w:val="0"/>
          <w:marRight w:val="0"/>
          <w:marTop w:val="0"/>
          <w:marBottom w:val="0"/>
          <w:divBdr>
            <w:top w:val="none" w:sz="0" w:space="0" w:color="auto"/>
            <w:left w:val="none" w:sz="0" w:space="0" w:color="auto"/>
            <w:bottom w:val="none" w:sz="0" w:space="0" w:color="auto"/>
            <w:right w:val="none" w:sz="0" w:space="0" w:color="auto"/>
          </w:divBdr>
          <w:divsChild>
            <w:div w:id="937643086">
              <w:marLeft w:val="0"/>
              <w:marRight w:val="0"/>
              <w:marTop w:val="0"/>
              <w:marBottom w:val="0"/>
              <w:divBdr>
                <w:top w:val="none" w:sz="0" w:space="0" w:color="auto"/>
                <w:left w:val="none" w:sz="0" w:space="0" w:color="auto"/>
                <w:bottom w:val="none" w:sz="0" w:space="0" w:color="auto"/>
                <w:right w:val="none" w:sz="0" w:space="0" w:color="auto"/>
              </w:divBdr>
            </w:div>
          </w:divsChild>
        </w:div>
        <w:div w:id="2046247542">
          <w:marLeft w:val="0"/>
          <w:marRight w:val="0"/>
          <w:marTop w:val="0"/>
          <w:marBottom w:val="0"/>
          <w:divBdr>
            <w:top w:val="none" w:sz="0" w:space="0" w:color="auto"/>
            <w:left w:val="none" w:sz="0" w:space="0" w:color="auto"/>
            <w:bottom w:val="none" w:sz="0" w:space="0" w:color="auto"/>
            <w:right w:val="none" w:sz="0" w:space="0" w:color="auto"/>
          </w:divBdr>
          <w:divsChild>
            <w:div w:id="1439908815">
              <w:marLeft w:val="0"/>
              <w:marRight w:val="0"/>
              <w:marTop w:val="0"/>
              <w:marBottom w:val="0"/>
              <w:divBdr>
                <w:top w:val="none" w:sz="0" w:space="0" w:color="auto"/>
                <w:left w:val="none" w:sz="0" w:space="0" w:color="auto"/>
                <w:bottom w:val="none" w:sz="0" w:space="0" w:color="auto"/>
                <w:right w:val="none" w:sz="0" w:space="0" w:color="auto"/>
              </w:divBdr>
            </w:div>
          </w:divsChild>
        </w:div>
        <w:div w:id="2071340002">
          <w:marLeft w:val="0"/>
          <w:marRight w:val="0"/>
          <w:marTop w:val="0"/>
          <w:marBottom w:val="0"/>
          <w:divBdr>
            <w:top w:val="none" w:sz="0" w:space="0" w:color="auto"/>
            <w:left w:val="none" w:sz="0" w:space="0" w:color="auto"/>
            <w:bottom w:val="none" w:sz="0" w:space="0" w:color="auto"/>
            <w:right w:val="none" w:sz="0" w:space="0" w:color="auto"/>
          </w:divBdr>
          <w:divsChild>
            <w:div w:id="1484850636">
              <w:marLeft w:val="0"/>
              <w:marRight w:val="0"/>
              <w:marTop w:val="0"/>
              <w:marBottom w:val="0"/>
              <w:divBdr>
                <w:top w:val="none" w:sz="0" w:space="0" w:color="auto"/>
                <w:left w:val="none" w:sz="0" w:space="0" w:color="auto"/>
                <w:bottom w:val="none" w:sz="0" w:space="0" w:color="auto"/>
                <w:right w:val="none" w:sz="0" w:space="0" w:color="auto"/>
              </w:divBdr>
            </w:div>
          </w:divsChild>
        </w:div>
        <w:div w:id="2098020717">
          <w:marLeft w:val="0"/>
          <w:marRight w:val="0"/>
          <w:marTop w:val="0"/>
          <w:marBottom w:val="0"/>
          <w:divBdr>
            <w:top w:val="none" w:sz="0" w:space="0" w:color="auto"/>
            <w:left w:val="none" w:sz="0" w:space="0" w:color="auto"/>
            <w:bottom w:val="none" w:sz="0" w:space="0" w:color="auto"/>
            <w:right w:val="none" w:sz="0" w:space="0" w:color="auto"/>
          </w:divBdr>
          <w:divsChild>
            <w:div w:id="594175193">
              <w:marLeft w:val="0"/>
              <w:marRight w:val="0"/>
              <w:marTop w:val="0"/>
              <w:marBottom w:val="0"/>
              <w:divBdr>
                <w:top w:val="none" w:sz="0" w:space="0" w:color="auto"/>
                <w:left w:val="none" w:sz="0" w:space="0" w:color="auto"/>
                <w:bottom w:val="none" w:sz="0" w:space="0" w:color="auto"/>
                <w:right w:val="none" w:sz="0" w:space="0" w:color="auto"/>
              </w:divBdr>
            </w:div>
          </w:divsChild>
        </w:div>
        <w:div w:id="2137211356">
          <w:marLeft w:val="0"/>
          <w:marRight w:val="0"/>
          <w:marTop w:val="0"/>
          <w:marBottom w:val="0"/>
          <w:divBdr>
            <w:top w:val="none" w:sz="0" w:space="0" w:color="auto"/>
            <w:left w:val="none" w:sz="0" w:space="0" w:color="auto"/>
            <w:bottom w:val="none" w:sz="0" w:space="0" w:color="auto"/>
            <w:right w:val="none" w:sz="0" w:space="0" w:color="auto"/>
          </w:divBdr>
          <w:divsChild>
            <w:div w:id="9478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1612">
      <w:bodyDiv w:val="1"/>
      <w:marLeft w:val="0"/>
      <w:marRight w:val="0"/>
      <w:marTop w:val="0"/>
      <w:marBottom w:val="0"/>
      <w:divBdr>
        <w:top w:val="none" w:sz="0" w:space="0" w:color="auto"/>
        <w:left w:val="none" w:sz="0" w:space="0" w:color="auto"/>
        <w:bottom w:val="none" w:sz="0" w:space="0" w:color="auto"/>
        <w:right w:val="none" w:sz="0" w:space="0" w:color="auto"/>
      </w:divBdr>
    </w:div>
    <w:div w:id="673722133">
      <w:bodyDiv w:val="1"/>
      <w:marLeft w:val="0"/>
      <w:marRight w:val="0"/>
      <w:marTop w:val="0"/>
      <w:marBottom w:val="0"/>
      <w:divBdr>
        <w:top w:val="none" w:sz="0" w:space="0" w:color="auto"/>
        <w:left w:val="none" w:sz="0" w:space="0" w:color="auto"/>
        <w:bottom w:val="none" w:sz="0" w:space="0" w:color="auto"/>
        <w:right w:val="none" w:sz="0" w:space="0" w:color="auto"/>
      </w:divBdr>
    </w:div>
    <w:div w:id="679425919">
      <w:bodyDiv w:val="1"/>
      <w:marLeft w:val="0"/>
      <w:marRight w:val="0"/>
      <w:marTop w:val="0"/>
      <w:marBottom w:val="0"/>
      <w:divBdr>
        <w:top w:val="none" w:sz="0" w:space="0" w:color="auto"/>
        <w:left w:val="none" w:sz="0" w:space="0" w:color="auto"/>
        <w:bottom w:val="none" w:sz="0" w:space="0" w:color="auto"/>
        <w:right w:val="none" w:sz="0" w:space="0" w:color="auto"/>
      </w:divBdr>
    </w:div>
    <w:div w:id="775294055">
      <w:bodyDiv w:val="1"/>
      <w:marLeft w:val="0"/>
      <w:marRight w:val="0"/>
      <w:marTop w:val="0"/>
      <w:marBottom w:val="0"/>
      <w:divBdr>
        <w:top w:val="none" w:sz="0" w:space="0" w:color="auto"/>
        <w:left w:val="none" w:sz="0" w:space="0" w:color="auto"/>
        <w:bottom w:val="none" w:sz="0" w:space="0" w:color="auto"/>
        <w:right w:val="none" w:sz="0" w:space="0" w:color="auto"/>
      </w:divBdr>
      <w:divsChild>
        <w:div w:id="1657682893">
          <w:marLeft w:val="0"/>
          <w:marRight w:val="0"/>
          <w:marTop w:val="0"/>
          <w:marBottom w:val="0"/>
          <w:divBdr>
            <w:top w:val="none" w:sz="0" w:space="0" w:color="auto"/>
            <w:left w:val="none" w:sz="0" w:space="0" w:color="auto"/>
            <w:bottom w:val="none" w:sz="0" w:space="0" w:color="auto"/>
            <w:right w:val="none" w:sz="0" w:space="0" w:color="auto"/>
          </w:divBdr>
          <w:divsChild>
            <w:div w:id="154533923">
              <w:marLeft w:val="0"/>
              <w:marRight w:val="0"/>
              <w:marTop w:val="0"/>
              <w:marBottom w:val="0"/>
              <w:divBdr>
                <w:top w:val="none" w:sz="0" w:space="0" w:color="auto"/>
                <w:left w:val="none" w:sz="0" w:space="0" w:color="auto"/>
                <w:bottom w:val="none" w:sz="0" w:space="0" w:color="auto"/>
                <w:right w:val="none" w:sz="0" w:space="0" w:color="auto"/>
              </w:divBdr>
            </w:div>
            <w:div w:id="91744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0522">
      <w:bodyDiv w:val="1"/>
      <w:marLeft w:val="0"/>
      <w:marRight w:val="0"/>
      <w:marTop w:val="0"/>
      <w:marBottom w:val="0"/>
      <w:divBdr>
        <w:top w:val="none" w:sz="0" w:space="0" w:color="auto"/>
        <w:left w:val="none" w:sz="0" w:space="0" w:color="auto"/>
        <w:bottom w:val="none" w:sz="0" w:space="0" w:color="auto"/>
        <w:right w:val="none" w:sz="0" w:space="0" w:color="auto"/>
      </w:divBdr>
      <w:divsChild>
        <w:div w:id="1745057558">
          <w:marLeft w:val="0"/>
          <w:marRight w:val="0"/>
          <w:marTop w:val="0"/>
          <w:marBottom w:val="0"/>
          <w:divBdr>
            <w:top w:val="none" w:sz="0" w:space="0" w:color="auto"/>
            <w:left w:val="none" w:sz="0" w:space="0" w:color="auto"/>
            <w:bottom w:val="none" w:sz="0" w:space="0" w:color="auto"/>
            <w:right w:val="none" w:sz="0" w:space="0" w:color="auto"/>
          </w:divBdr>
          <w:divsChild>
            <w:div w:id="47924563">
              <w:marLeft w:val="0"/>
              <w:marRight w:val="0"/>
              <w:marTop w:val="0"/>
              <w:marBottom w:val="0"/>
              <w:divBdr>
                <w:top w:val="none" w:sz="0" w:space="0" w:color="auto"/>
                <w:left w:val="none" w:sz="0" w:space="0" w:color="auto"/>
                <w:bottom w:val="none" w:sz="0" w:space="0" w:color="auto"/>
                <w:right w:val="none" w:sz="0" w:space="0" w:color="auto"/>
              </w:divBdr>
            </w:div>
            <w:div w:id="181751292">
              <w:marLeft w:val="0"/>
              <w:marRight w:val="0"/>
              <w:marTop w:val="0"/>
              <w:marBottom w:val="0"/>
              <w:divBdr>
                <w:top w:val="none" w:sz="0" w:space="0" w:color="auto"/>
                <w:left w:val="none" w:sz="0" w:space="0" w:color="auto"/>
                <w:bottom w:val="none" w:sz="0" w:space="0" w:color="auto"/>
                <w:right w:val="none" w:sz="0" w:space="0" w:color="auto"/>
              </w:divBdr>
            </w:div>
            <w:div w:id="228153112">
              <w:marLeft w:val="0"/>
              <w:marRight w:val="0"/>
              <w:marTop w:val="0"/>
              <w:marBottom w:val="0"/>
              <w:divBdr>
                <w:top w:val="none" w:sz="0" w:space="0" w:color="auto"/>
                <w:left w:val="none" w:sz="0" w:space="0" w:color="auto"/>
                <w:bottom w:val="none" w:sz="0" w:space="0" w:color="auto"/>
                <w:right w:val="none" w:sz="0" w:space="0" w:color="auto"/>
              </w:divBdr>
            </w:div>
            <w:div w:id="244653101">
              <w:marLeft w:val="0"/>
              <w:marRight w:val="0"/>
              <w:marTop w:val="0"/>
              <w:marBottom w:val="0"/>
              <w:divBdr>
                <w:top w:val="none" w:sz="0" w:space="0" w:color="auto"/>
                <w:left w:val="none" w:sz="0" w:space="0" w:color="auto"/>
                <w:bottom w:val="none" w:sz="0" w:space="0" w:color="auto"/>
                <w:right w:val="none" w:sz="0" w:space="0" w:color="auto"/>
              </w:divBdr>
            </w:div>
            <w:div w:id="1088043849">
              <w:marLeft w:val="0"/>
              <w:marRight w:val="0"/>
              <w:marTop w:val="0"/>
              <w:marBottom w:val="0"/>
              <w:divBdr>
                <w:top w:val="none" w:sz="0" w:space="0" w:color="auto"/>
                <w:left w:val="none" w:sz="0" w:space="0" w:color="auto"/>
                <w:bottom w:val="none" w:sz="0" w:space="0" w:color="auto"/>
                <w:right w:val="none" w:sz="0" w:space="0" w:color="auto"/>
              </w:divBdr>
            </w:div>
            <w:div w:id="1665088582">
              <w:marLeft w:val="0"/>
              <w:marRight w:val="0"/>
              <w:marTop w:val="0"/>
              <w:marBottom w:val="0"/>
              <w:divBdr>
                <w:top w:val="none" w:sz="0" w:space="0" w:color="auto"/>
                <w:left w:val="none" w:sz="0" w:space="0" w:color="auto"/>
                <w:bottom w:val="none" w:sz="0" w:space="0" w:color="auto"/>
                <w:right w:val="none" w:sz="0" w:space="0" w:color="auto"/>
              </w:divBdr>
            </w:div>
            <w:div w:id="1726637433">
              <w:marLeft w:val="0"/>
              <w:marRight w:val="0"/>
              <w:marTop w:val="0"/>
              <w:marBottom w:val="0"/>
              <w:divBdr>
                <w:top w:val="none" w:sz="0" w:space="0" w:color="auto"/>
                <w:left w:val="none" w:sz="0" w:space="0" w:color="auto"/>
                <w:bottom w:val="none" w:sz="0" w:space="0" w:color="auto"/>
                <w:right w:val="none" w:sz="0" w:space="0" w:color="auto"/>
              </w:divBdr>
            </w:div>
            <w:div w:id="1762067699">
              <w:marLeft w:val="0"/>
              <w:marRight w:val="0"/>
              <w:marTop w:val="0"/>
              <w:marBottom w:val="0"/>
              <w:divBdr>
                <w:top w:val="none" w:sz="0" w:space="0" w:color="auto"/>
                <w:left w:val="none" w:sz="0" w:space="0" w:color="auto"/>
                <w:bottom w:val="none" w:sz="0" w:space="0" w:color="auto"/>
                <w:right w:val="none" w:sz="0" w:space="0" w:color="auto"/>
              </w:divBdr>
            </w:div>
            <w:div w:id="192075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36487">
      <w:bodyDiv w:val="1"/>
      <w:marLeft w:val="0"/>
      <w:marRight w:val="0"/>
      <w:marTop w:val="0"/>
      <w:marBottom w:val="0"/>
      <w:divBdr>
        <w:top w:val="none" w:sz="0" w:space="0" w:color="auto"/>
        <w:left w:val="none" w:sz="0" w:space="0" w:color="auto"/>
        <w:bottom w:val="none" w:sz="0" w:space="0" w:color="auto"/>
        <w:right w:val="none" w:sz="0" w:space="0" w:color="auto"/>
      </w:divBdr>
    </w:div>
    <w:div w:id="854271529">
      <w:bodyDiv w:val="1"/>
      <w:marLeft w:val="0"/>
      <w:marRight w:val="0"/>
      <w:marTop w:val="0"/>
      <w:marBottom w:val="0"/>
      <w:divBdr>
        <w:top w:val="none" w:sz="0" w:space="0" w:color="auto"/>
        <w:left w:val="none" w:sz="0" w:space="0" w:color="auto"/>
        <w:bottom w:val="none" w:sz="0" w:space="0" w:color="auto"/>
        <w:right w:val="none" w:sz="0" w:space="0" w:color="auto"/>
      </w:divBdr>
    </w:div>
    <w:div w:id="935135508">
      <w:bodyDiv w:val="1"/>
      <w:marLeft w:val="0"/>
      <w:marRight w:val="0"/>
      <w:marTop w:val="0"/>
      <w:marBottom w:val="0"/>
      <w:divBdr>
        <w:top w:val="none" w:sz="0" w:space="0" w:color="auto"/>
        <w:left w:val="none" w:sz="0" w:space="0" w:color="auto"/>
        <w:bottom w:val="none" w:sz="0" w:space="0" w:color="auto"/>
        <w:right w:val="none" w:sz="0" w:space="0" w:color="auto"/>
      </w:divBdr>
    </w:div>
    <w:div w:id="965814463">
      <w:bodyDiv w:val="1"/>
      <w:marLeft w:val="0"/>
      <w:marRight w:val="0"/>
      <w:marTop w:val="0"/>
      <w:marBottom w:val="0"/>
      <w:divBdr>
        <w:top w:val="none" w:sz="0" w:space="0" w:color="auto"/>
        <w:left w:val="none" w:sz="0" w:space="0" w:color="auto"/>
        <w:bottom w:val="none" w:sz="0" w:space="0" w:color="auto"/>
        <w:right w:val="none" w:sz="0" w:space="0" w:color="auto"/>
      </w:divBdr>
    </w:div>
    <w:div w:id="977035418">
      <w:bodyDiv w:val="1"/>
      <w:marLeft w:val="0"/>
      <w:marRight w:val="0"/>
      <w:marTop w:val="0"/>
      <w:marBottom w:val="0"/>
      <w:divBdr>
        <w:top w:val="none" w:sz="0" w:space="0" w:color="auto"/>
        <w:left w:val="none" w:sz="0" w:space="0" w:color="auto"/>
        <w:bottom w:val="none" w:sz="0" w:space="0" w:color="auto"/>
        <w:right w:val="none" w:sz="0" w:space="0" w:color="auto"/>
      </w:divBdr>
    </w:div>
    <w:div w:id="994841523">
      <w:bodyDiv w:val="1"/>
      <w:marLeft w:val="0"/>
      <w:marRight w:val="0"/>
      <w:marTop w:val="0"/>
      <w:marBottom w:val="0"/>
      <w:divBdr>
        <w:top w:val="none" w:sz="0" w:space="0" w:color="auto"/>
        <w:left w:val="none" w:sz="0" w:space="0" w:color="auto"/>
        <w:bottom w:val="none" w:sz="0" w:space="0" w:color="auto"/>
        <w:right w:val="none" w:sz="0" w:space="0" w:color="auto"/>
      </w:divBdr>
      <w:divsChild>
        <w:div w:id="896940648">
          <w:marLeft w:val="0"/>
          <w:marRight w:val="0"/>
          <w:marTop w:val="0"/>
          <w:marBottom w:val="0"/>
          <w:divBdr>
            <w:top w:val="none" w:sz="0" w:space="0" w:color="auto"/>
            <w:left w:val="none" w:sz="0" w:space="0" w:color="auto"/>
            <w:bottom w:val="none" w:sz="0" w:space="0" w:color="auto"/>
            <w:right w:val="none" w:sz="0" w:space="0" w:color="auto"/>
          </w:divBdr>
          <w:divsChild>
            <w:div w:id="934019640">
              <w:marLeft w:val="0"/>
              <w:marRight w:val="0"/>
              <w:marTop w:val="0"/>
              <w:marBottom w:val="0"/>
              <w:divBdr>
                <w:top w:val="none" w:sz="0" w:space="0" w:color="auto"/>
                <w:left w:val="none" w:sz="0" w:space="0" w:color="auto"/>
                <w:bottom w:val="none" w:sz="0" w:space="0" w:color="auto"/>
                <w:right w:val="none" w:sz="0" w:space="0" w:color="auto"/>
              </w:divBdr>
            </w:div>
            <w:div w:id="197821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13362">
      <w:bodyDiv w:val="1"/>
      <w:marLeft w:val="0"/>
      <w:marRight w:val="0"/>
      <w:marTop w:val="0"/>
      <w:marBottom w:val="0"/>
      <w:divBdr>
        <w:top w:val="none" w:sz="0" w:space="0" w:color="auto"/>
        <w:left w:val="none" w:sz="0" w:space="0" w:color="auto"/>
        <w:bottom w:val="none" w:sz="0" w:space="0" w:color="auto"/>
        <w:right w:val="none" w:sz="0" w:space="0" w:color="auto"/>
      </w:divBdr>
    </w:div>
    <w:div w:id="1029185447">
      <w:bodyDiv w:val="1"/>
      <w:marLeft w:val="0"/>
      <w:marRight w:val="0"/>
      <w:marTop w:val="0"/>
      <w:marBottom w:val="0"/>
      <w:divBdr>
        <w:top w:val="none" w:sz="0" w:space="0" w:color="auto"/>
        <w:left w:val="none" w:sz="0" w:space="0" w:color="auto"/>
        <w:bottom w:val="none" w:sz="0" w:space="0" w:color="auto"/>
        <w:right w:val="none" w:sz="0" w:space="0" w:color="auto"/>
      </w:divBdr>
    </w:div>
    <w:div w:id="1043405143">
      <w:bodyDiv w:val="1"/>
      <w:marLeft w:val="0"/>
      <w:marRight w:val="0"/>
      <w:marTop w:val="0"/>
      <w:marBottom w:val="0"/>
      <w:divBdr>
        <w:top w:val="none" w:sz="0" w:space="0" w:color="auto"/>
        <w:left w:val="none" w:sz="0" w:space="0" w:color="auto"/>
        <w:bottom w:val="none" w:sz="0" w:space="0" w:color="auto"/>
        <w:right w:val="none" w:sz="0" w:space="0" w:color="auto"/>
      </w:divBdr>
    </w:div>
    <w:div w:id="1051808080">
      <w:bodyDiv w:val="1"/>
      <w:marLeft w:val="0"/>
      <w:marRight w:val="0"/>
      <w:marTop w:val="0"/>
      <w:marBottom w:val="0"/>
      <w:divBdr>
        <w:top w:val="none" w:sz="0" w:space="0" w:color="auto"/>
        <w:left w:val="none" w:sz="0" w:space="0" w:color="auto"/>
        <w:bottom w:val="none" w:sz="0" w:space="0" w:color="auto"/>
        <w:right w:val="none" w:sz="0" w:space="0" w:color="auto"/>
      </w:divBdr>
      <w:divsChild>
        <w:div w:id="455485515">
          <w:marLeft w:val="0"/>
          <w:marRight w:val="0"/>
          <w:marTop w:val="0"/>
          <w:marBottom w:val="0"/>
          <w:divBdr>
            <w:top w:val="none" w:sz="0" w:space="0" w:color="auto"/>
            <w:left w:val="none" w:sz="0" w:space="0" w:color="auto"/>
            <w:bottom w:val="none" w:sz="0" w:space="0" w:color="auto"/>
            <w:right w:val="none" w:sz="0" w:space="0" w:color="auto"/>
          </w:divBdr>
        </w:div>
        <w:div w:id="586041731">
          <w:marLeft w:val="0"/>
          <w:marRight w:val="0"/>
          <w:marTop w:val="0"/>
          <w:marBottom w:val="0"/>
          <w:divBdr>
            <w:top w:val="none" w:sz="0" w:space="0" w:color="auto"/>
            <w:left w:val="none" w:sz="0" w:space="0" w:color="auto"/>
            <w:bottom w:val="none" w:sz="0" w:space="0" w:color="auto"/>
            <w:right w:val="none" w:sz="0" w:space="0" w:color="auto"/>
          </w:divBdr>
        </w:div>
        <w:div w:id="718864419">
          <w:marLeft w:val="0"/>
          <w:marRight w:val="0"/>
          <w:marTop w:val="0"/>
          <w:marBottom w:val="0"/>
          <w:divBdr>
            <w:top w:val="none" w:sz="0" w:space="0" w:color="auto"/>
            <w:left w:val="none" w:sz="0" w:space="0" w:color="auto"/>
            <w:bottom w:val="none" w:sz="0" w:space="0" w:color="auto"/>
            <w:right w:val="none" w:sz="0" w:space="0" w:color="auto"/>
          </w:divBdr>
        </w:div>
        <w:div w:id="997731966">
          <w:marLeft w:val="0"/>
          <w:marRight w:val="0"/>
          <w:marTop w:val="0"/>
          <w:marBottom w:val="0"/>
          <w:divBdr>
            <w:top w:val="none" w:sz="0" w:space="0" w:color="auto"/>
            <w:left w:val="none" w:sz="0" w:space="0" w:color="auto"/>
            <w:bottom w:val="none" w:sz="0" w:space="0" w:color="auto"/>
            <w:right w:val="none" w:sz="0" w:space="0" w:color="auto"/>
          </w:divBdr>
        </w:div>
        <w:div w:id="1110471362">
          <w:marLeft w:val="0"/>
          <w:marRight w:val="0"/>
          <w:marTop w:val="0"/>
          <w:marBottom w:val="0"/>
          <w:divBdr>
            <w:top w:val="none" w:sz="0" w:space="0" w:color="auto"/>
            <w:left w:val="none" w:sz="0" w:space="0" w:color="auto"/>
            <w:bottom w:val="none" w:sz="0" w:space="0" w:color="auto"/>
            <w:right w:val="none" w:sz="0" w:space="0" w:color="auto"/>
          </w:divBdr>
          <w:divsChild>
            <w:div w:id="66419676">
              <w:marLeft w:val="0"/>
              <w:marRight w:val="0"/>
              <w:marTop w:val="0"/>
              <w:marBottom w:val="0"/>
              <w:divBdr>
                <w:top w:val="none" w:sz="0" w:space="0" w:color="auto"/>
                <w:left w:val="none" w:sz="0" w:space="0" w:color="auto"/>
                <w:bottom w:val="none" w:sz="0" w:space="0" w:color="auto"/>
                <w:right w:val="none" w:sz="0" w:space="0" w:color="auto"/>
              </w:divBdr>
            </w:div>
            <w:div w:id="345526204">
              <w:marLeft w:val="0"/>
              <w:marRight w:val="0"/>
              <w:marTop w:val="0"/>
              <w:marBottom w:val="0"/>
              <w:divBdr>
                <w:top w:val="none" w:sz="0" w:space="0" w:color="auto"/>
                <w:left w:val="none" w:sz="0" w:space="0" w:color="auto"/>
                <w:bottom w:val="none" w:sz="0" w:space="0" w:color="auto"/>
                <w:right w:val="none" w:sz="0" w:space="0" w:color="auto"/>
              </w:divBdr>
            </w:div>
            <w:div w:id="459302398">
              <w:marLeft w:val="0"/>
              <w:marRight w:val="0"/>
              <w:marTop w:val="0"/>
              <w:marBottom w:val="0"/>
              <w:divBdr>
                <w:top w:val="none" w:sz="0" w:space="0" w:color="auto"/>
                <w:left w:val="none" w:sz="0" w:space="0" w:color="auto"/>
                <w:bottom w:val="none" w:sz="0" w:space="0" w:color="auto"/>
                <w:right w:val="none" w:sz="0" w:space="0" w:color="auto"/>
              </w:divBdr>
            </w:div>
            <w:div w:id="532230816">
              <w:marLeft w:val="0"/>
              <w:marRight w:val="0"/>
              <w:marTop w:val="0"/>
              <w:marBottom w:val="0"/>
              <w:divBdr>
                <w:top w:val="none" w:sz="0" w:space="0" w:color="auto"/>
                <w:left w:val="none" w:sz="0" w:space="0" w:color="auto"/>
                <w:bottom w:val="none" w:sz="0" w:space="0" w:color="auto"/>
                <w:right w:val="none" w:sz="0" w:space="0" w:color="auto"/>
              </w:divBdr>
            </w:div>
            <w:div w:id="552279394">
              <w:marLeft w:val="0"/>
              <w:marRight w:val="0"/>
              <w:marTop w:val="0"/>
              <w:marBottom w:val="0"/>
              <w:divBdr>
                <w:top w:val="none" w:sz="0" w:space="0" w:color="auto"/>
                <w:left w:val="none" w:sz="0" w:space="0" w:color="auto"/>
                <w:bottom w:val="none" w:sz="0" w:space="0" w:color="auto"/>
                <w:right w:val="none" w:sz="0" w:space="0" w:color="auto"/>
              </w:divBdr>
            </w:div>
            <w:div w:id="1231230504">
              <w:marLeft w:val="0"/>
              <w:marRight w:val="0"/>
              <w:marTop w:val="0"/>
              <w:marBottom w:val="0"/>
              <w:divBdr>
                <w:top w:val="none" w:sz="0" w:space="0" w:color="auto"/>
                <w:left w:val="none" w:sz="0" w:space="0" w:color="auto"/>
                <w:bottom w:val="none" w:sz="0" w:space="0" w:color="auto"/>
                <w:right w:val="none" w:sz="0" w:space="0" w:color="auto"/>
              </w:divBdr>
            </w:div>
            <w:div w:id="1677608413">
              <w:marLeft w:val="0"/>
              <w:marRight w:val="0"/>
              <w:marTop w:val="0"/>
              <w:marBottom w:val="0"/>
              <w:divBdr>
                <w:top w:val="none" w:sz="0" w:space="0" w:color="auto"/>
                <w:left w:val="none" w:sz="0" w:space="0" w:color="auto"/>
                <w:bottom w:val="none" w:sz="0" w:space="0" w:color="auto"/>
                <w:right w:val="none" w:sz="0" w:space="0" w:color="auto"/>
              </w:divBdr>
            </w:div>
            <w:div w:id="2126920839">
              <w:marLeft w:val="0"/>
              <w:marRight w:val="0"/>
              <w:marTop w:val="0"/>
              <w:marBottom w:val="0"/>
              <w:divBdr>
                <w:top w:val="none" w:sz="0" w:space="0" w:color="auto"/>
                <w:left w:val="none" w:sz="0" w:space="0" w:color="auto"/>
                <w:bottom w:val="none" w:sz="0" w:space="0" w:color="auto"/>
                <w:right w:val="none" w:sz="0" w:space="0" w:color="auto"/>
              </w:divBdr>
            </w:div>
          </w:divsChild>
        </w:div>
        <w:div w:id="1343388485">
          <w:marLeft w:val="0"/>
          <w:marRight w:val="0"/>
          <w:marTop w:val="0"/>
          <w:marBottom w:val="0"/>
          <w:divBdr>
            <w:top w:val="none" w:sz="0" w:space="0" w:color="auto"/>
            <w:left w:val="none" w:sz="0" w:space="0" w:color="auto"/>
            <w:bottom w:val="none" w:sz="0" w:space="0" w:color="auto"/>
            <w:right w:val="none" w:sz="0" w:space="0" w:color="auto"/>
          </w:divBdr>
        </w:div>
        <w:div w:id="1411930195">
          <w:marLeft w:val="0"/>
          <w:marRight w:val="0"/>
          <w:marTop w:val="0"/>
          <w:marBottom w:val="0"/>
          <w:divBdr>
            <w:top w:val="none" w:sz="0" w:space="0" w:color="auto"/>
            <w:left w:val="none" w:sz="0" w:space="0" w:color="auto"/>
            <w:bottom w:val="none" w:sz="0" w:space="0" w:color="auto"/>
            <w:right w:val="none" w:sz="0" w:space="0" w:color="auto"/>
          </w:divBdr>
        </w:div>
      </w:divsChild>
    </w:div>
    <w:div w:id="1130902095">
      <w:bodyDiv w:val="1"/>
      <w:marLeft w:val="0"/>
      <w:marRight w:val="0"/>
      <w:marTop w:val="0"/>
      <w:marBottom w:val="0"/>
      <w:divBdr>
        <w:top w:val="none" w:sz="0" w:space="0" w:color="auto"/>
        <w:left w:val="none" w:sz="0" w:space="0" w:color="auto"/>
        <w:bottom w:val="none" w:sz="0" w:space="0" w:color="auto"/>
        <w:right w:val="none" w:sz="0" w:space="0" w:color="auto"/>
      </w:divBdr>
    </w:div>
    <w:div w:id="1150826640">
      <w:bodyDiv w:val="1"/>
      <w:marLeft w:val="0"/>
      <w:marRight w:val="0"/>
      <w:marTop w:val="0"/>
      <w:marBottom w:val="0"/>
      <w:divBdr>
        <w:top w:val="none" w:sz="0" w:space="0" w:color="auto"/>
        <w:left w:val="none" w:sz="0" w:space="0" w:color="auto"/>
        <w:bottom w:val="none" w:sz="0" w:space="0" w:color="auto"/>
        <w:right w:val="none" w:sz="0" w:space="0" w:color="auto"/>
      </w:divBdr>
      <w:divsChild>
        <w:div w:id="33384487">
          <w:marLeft w:val="0"/>
          <w:marRight w:val="0"/>
          <w:marTop w:val="0"/>
          <w:marBottom w:val="0"/>
          <w:divBdr>
            <w:top w:val="none" w:sz="0" w:space="0" w:color="auto"/>
            <w:left w:val="none" w:sz="0" w:space="0" w:color="auto"/>
            <w:bottom w:val="none" w:sz="0" w:space="0" w:color="auto"/>
            <w:right w:val="none" w:sz="0" w:space="0" w:color="auto"/>
          </w:divBdr>
          <w:divsChild>
            <w:div w:id="2087343327">
              <w:marLeft w:val="0"/>
              <w:marRight w:val="0"/>
              <w:marTop w:val="0"/>
              <w:marBottom w:val="0"/>
              <w:divBdr>
                <w:top w:val="none" w:sz="0" w:space="0" w:color="auto"/>
                <w:left w:val="none" w:sz="0" w:space="0" w:color="auto"/>
                <w:bottom w:val="none" w:sz="0" w:space="0" w:color="auto"/>
                <w:right w:val="none" w:sz="0" w:space="0" w:color="auto"/>
              </w:divBdr>
            </w:div>
          </w:divsChild>
        </w:div>
        <w:div w:id="75446129">
          <w:marLeft w:val="0"/>
          <w:marRight w:val="0"/>
          <w:marTop w:val="0"/>
          <w:marBottom w:val="0"/>
          <w:divBdr>
            <w:top w:val="none" w:sz="0" w:space="0" w:color="auto"/>
            <w:left w:val="none" w:sz="0" w:space="0" w:color="auto"/>
            <w:bottom w:val="none" w:sz="0" w:space="0" w:color="auto"/>
            <w:right w:val="none" w:sz="0" w:space="0" w:color="auto"/>
          </w:divBdr>
          <w:divsChild>
            <w:div w:id="1838374415">
              <w:marLeft w:val="0"/>
              <w:marRight w:val="0"/>
              <w:marTop w:val="0"/>
              <w:marBottom w:val="0"/>
              <w:divBdr>
                <w:top w:val="none" w:sz="0" w:space="0" w:color="auto"/>
                <w:left w:val="none" w:sz="0" w:space="0" w:color="auto"/>
                <w:bottom w:val="none" w:sz="0" w:space="0" w:color="auto"/>
                <w:right w:val="none" w:sz="0" w:space="0" w:color="auto"/>
              </w:divBdr>
            </w:div>
          </w:divsChild>
        </w:div>
        <w:div w:id="130441060">
          <w:marLeft w:val="0"/>
          <w:marRight w:val="0"/>
          <w:marTop w:val="0"/>
          <w:marBottom w:val="0"/>
          <w:divBdr>
            <w:top w:val="none" w:sz="0" w:space="0" w:color="auto"/>
            <w:left w:val="none" w:sz="0" w:space="0" w:color="auto"/>
            <w:bottom w:val="none" w:sz="0" w:space="0" w:color="auto"/>
            <w:right w:val="none" w:sz="0" w:space="0" w:color="auto"/>
          </w:divBdr>
          <w:divsChild>
            <w:div w:id="1241792420">
              <w:marLeft w:val="0"/>
              <w:marRight w:val="0"/>
              <w:marTop w:val="0"/>
              <w:marBottom w:val="0"/>
              <w:divBdr>
                <w:top w:val="none" w:sz="0" w:space="0" w:color="auto"/>
                <w:left w:val="none" w:sz="0" w:space="0" w:color="auto"/>
                <w:bottom w:val="none" w:sz="0" w:space="0" w:color="auto"/>
                <w:right w:val="none" w:sz="0" w:space="0" w:color="auto"/>
              </w:divBdr>
            </w:div>
          </w:divsChild>
        </w:div>
        <w:div w:id="212544998">
          <w:marLeft w:val="0"/>
          <w:marRight w:val="0"/>
          <w:marTop w:val="0"/>
          <w:marBottom w:val="0"/>
          <w:divBdr>
            <w:top w:val="none" w:sz="0" w:space="0" w:color="auto"/>
            <w:left w:val="none" w:sz="0" w:space="0" w:color="auto"/>
            <w:bottom w:val="none" w:sz="0" w:space="0" w:color="auto"/>
            <w:right w:val="none" w:sz="0" w:space="0" w:color="auto"/>
          </w:divBdr>
          <w:divsChild>
            <w:div w:id="1577327051">
              <w:marLeft w:val="0"/>
              <w:marRight w:val="0"/>
              <w:marTop w:val="0"/>
              <w:marBottom w:val="0"/>
              <w:divBdr>
                <w:top w:val="none" w:sz="0" w:space="0" w:color="auto"/>
                <w:left w:val="none" w:sz="0" w:space="0" w:color="auto"/>
                <w:bottom w:val="none" w:sz="0" w:space="0" w:color="auto"/>
                <w:right w:val="none" w:sz="0" w:space="0" w:color="auto"/>
              </w:divBdr>
            </w:div>
          </w:divsChild>
        </w:div>
        <w:div w:id="234242922">
          <w:marLeft w:val="0"/>
          <w:marRight w:val="0"/>
          <w:marTop w:val="0"/>
          <w:marBottom w:val="0"/>
          <w:divBdr>
            <w:top w:val="none" w:sz="0" w:space="0" w:color="auto"/>
            <w:left w:val="none" w:sz="0" w:space="0" w:color="auto"/>
            <w:bottom w:val="none" w:sz="0" w:space="0" w:color="auto"/>
            <w:right w:val="none" w:sz="0" w:space="0" w:color="auto"/>
          </w:divBdr>
          <w:divsChild>
            <w:div w:id="1762752911">
              <w:marLeft w:val="0"/>
              <w:marRight w:val="0"/>
              <w:marTop w:val="0"/>
              <w:marBottom w:val="0"/>
              <w:divBdr>
                <w:top w:val="none" w:sz="0" w:space="0" w:color="auto"/>
                <w:left w:val="none" w:sz="0" w:space="0" w:color="auto"/>
                <w:bottom w:val="none" w:sz="0" w:space="0" w:color="auto"/>
                <w:right w:val="none" w:sz="0" w:space="0" w:color="auto"/>
              </w:divBdr>
            </w:div>
          </w:divsChild>
        </w:div>
        <w:div w:id="279267546">
          <w:marLeft w:val="0"/>
          <w:marRight w:val="0"/>
          <w:marTop w:val="0"/>
          <w:marBottom w:val="0"/>
          <w:divBdr>
            <w:top w:val="none" w:sz="0" w:space="0" w:color="auto"/>
            <w:left w:val="none" w:sz="0" w:space="0" w:color="auto"/>
            <w:bottom w:val="none" w:sz="0" w:space="0" w:color="auto"/>
            <w:right w:val="none" w:sz="0" w:space="0" w:color="auto"/>
          </w:divBdr>
          <w:divsChild>
            <w:div w:id="1753889433">
              <w:marLeft w:val="0"/>
              <w:marRight w:val="0"/>
              <w:marTop w:val="0"/>
              <w:marBottom w:val="0"/>
              <w:divBdr>
                <w:top w:val="none" w:sz="0" w:space="0" w:color="auto"/>
                <w:left w:val="none" w:sz="0" w:space="0" w:color="auto"/>
                <w:bottom w:val="none" w:sz="0" w:space="0" w:color="auto"/>
                <w:right w:val="none" w:sz="0" w:space="0" w:color="auto"/>
              </w:divBdr>
            </w:div>
          </w:divsChild>
        </w:div>
        <w:div w:id="299923767">
          <w:marLeft w:val="0"/>
          <w:marRight w:val="0"/>
          <w:marTop w:val="0"/>
          <w:marBottom w:val="0"/>
          <w:divBdr>
            <w:top w:val="none" w:sz="0" w:space="0" w:color="auto"/>
            <w:left w:val="none" w:sz="0" w:space="0" w:color="auto"/>
            <w:bottom w:val="none" w:sz="0" w:space="0" w:color="auto"/>
            <w:right w:val="none" w:sz="0" w:space="0" w:color="auto"/>
          </w:divBdr>
          <w:divsChild>
            <w:div w:id="1357852359">
              <w:marLeft w:val="0"/>
              <w:marRight w:val="0"/>
              <w:marTop w:val="0"/>
              <w:marBottom w:val="0"/>
              <w:divBdr>
                <w:top w:val="none" w:sz="0" w:space="0" w:color="auto"/>
                <w:left w:val="none" w:sz="0" w:space="0" w:color="auto"/>
                <w:bottom w:val="none" w:sz="0" w:space="0" w:color="auto"/>
                <w:right w:val="none" w:sz="0" w:space="0" w:color="auto"/>
              </w:divBdr>
            </w:div>
          </w:divsChild>
        </w:div>
        <w:div w:id="375395555">
          <w:marLeft w:val="0"/>
          <w:marRight w:val="0"/>
          <w:marTop w:val="0"/>
          <w:marBottom w:val="0"/>
          <w:divBdr>
            <w:top w:val="none" w:sz="0" w:space="0" w:color="auto"/>
            <w:left w:val="none" w:sz="0" w:space="0" w:color="auto"/>
            <w:bottom w:val="none" w:sz="0" w:space="0" w:color="auto"/>
            <w:right w:val="none" w:sz="0" w:space="0" w:color="auto"/>
          </w:divBdr>
          <w:divsChild>
            <w:div w:id="1265068704">
              <w:marLeft w:val="0"/>
              <w:marRight w:val="0"/>
              <w:marTop w:val="0"/>
              <w:marBottom w:val="0"/>
              <w:divBdr>
                <w:top w:val="none" w:sz="0" w:space="0" w:color="auto"/>
                <w:left w:val="none" w:sz="0" w:space="0" w:color="auto"/>
                <w:bottom w:val="none" w:sz="0" w:space="0" w:color="auto"/>
                <w:right w:val="none" w:sz="0" w:space="0" w:color="auto"/>
              </w:divBdr>
            </w:div>
          </w:divsChild>
        </w:div>
        <w:div w:id="397828856">
          <w:marLeft w:val="0"/>
          <w:marRight w:val="0"/>
          <w:marTop w:val="0"/>
          <w:marBottom w:val="0"/>
          <w:divBdr>
            <w:top w:val="none" w:sz="0" w:space="0" w:color="auto"/>
            <w:left w:val="none" w:sz="0" w:space="0" w:color="auto"/>
            <w:bottom w:val="none" w:sz="0" w:space="0" w:color="auto"/>
            <w:right w:val="none" w:sz="0" w:space="0" w:color="auto"/>
          </w:divBdr>
          <w:divsChild>
            <w:div w:id="1293753286">
              <w:marLeft w:val="0"/>
              <w:marRight w:val="0"/>
              <w:marTop w:val="0"/>
              <w:marBottom w:val="0"/>
              <w:divBdr>
                <w:top w:val="none" w:sz="0" w:space="0" w:color="auto"/>
                <w:left w:val="none" w:sz="0" w:space="0" w:color="auto"/>
                <w:bottom w:val="none" w:sz="0" w:space="0" w:color="auto"/>
                <w:right w:val="none" w:sz="0" w:space="0" w:color="auto"/>
              </w:divBdr>
            </w:div>
          </w:divsChild>
        </w:div>
        <w:div w:id="462968585">
          <w:marLeft w:val="0"/>
          <w:marRight w:val="0"/>
          <w:marTop w:val="0"/>
          <w:marBottom w:val="0"/>
          <w:divBdr>
            <w:top w:val="none" w:sz="0" w:space="0" w:color="auto"/>
            <w:left w:val="none" w:sz="0" w:space="0" w:color="auto"/>
            <w:bottom w:val="none" w:sz="0" w:space="0" w:color="auto"/>
            <w:right w:val="none" w:sz="0" w:space="0" w:color="auto"/>
          </w:divBdr>
          <w:divsChild>
            <w:div w:id="1475636202">
              <w:marLeft w:val="0"/>
              <w:marRight w:val="0"/>
              <w:marTop w:val="0"/>
              <w:marBottom w:val="0"/>
              <w:divBdr>
                <w:top w:val="none" w:sz="0" w:space="0" w:color="auto"/>
                <w:left w:val="none" w:sz="0" w:space="0" w:color="auto"/>
                <w:bottom w:val="none" w:sz="0" w:space="0" w:color="auto"/>
                <w:right w:val="none" w:sz="0" w:space="0" w:color="auto"/>
              </w:divBdr>
            </w:div>
          </w:divsChild>
        </w:div>
        <w:div w:id="571502316">
          <w:marLeft w:val="0"/>
          <w:marRight w:val="0"/>
          <w:marTop w:val="0"/>
          <w:marBottom w:val="0"/>
          <w:divBdr>
            <w:top w:val="none" w:sz="0" w:space="0" w:color="auto"/>
            <w:left w:val="none" w:sz="0" w:space="0" w:color="auto"/>
            <w:bottom w:val="none" w:sz="0" w:space="0" w:color="auto"/>
            <w:right w:val="none" w:sz="0" w:space="0" w:color="auto"/>
          </w:divBdr>
          <w:divsChild>
            <w:div w:id="586305082">
              <w:marLeft w:val="0"/>
              <w:marRight w:val="0"/>
              <w:marTop w:val="0"/>
              <w:marBottom w:val="0"/>
              <w:divBdr>
                <w:top w:val="none" w:sz="0" w:space="0" w:color="auto"/>
                <w:left w:val="none" w:sz="0" w:space="0" w:color="auto"/>
                <w:bottom w:val="none" w:sz="0" w:space="0" w:color="auto"/>
                <w:right w:val="none" w:sz="0" w:space="0" w:color="auto"/>
              </w:divBdr>
            </w:div>
          </w:divsChild>
        </w:div>
        <w:div w:id="672339753">
          <w:marLeft w:val="0"/>
          <w:marRight w:val="0"/>
          <w:marTop w:val="0"/>
          <w:marBottom w:val="0"/>
          <w:divBdr>
            <w:top w:val="none" w:sz="0" w:space="0" w:color="auto"/>
            <w:left w:val="none" w:sz="0" w:space="0" w:color="auto"/>
            <w:bottom w:val="none" w:sz="0" w:space="0" w:color="auto"/>
            <w:right w:val="none" w:sz="0" w:space="0" w:color="auto"/>
          </w:divBdr>
          <w:divsChild>
            <w:div w:id="99574462">
              <w:marLeft w:val="0"/>
              <w:marRight w:val="0"/>
              <w:marTop w:val="0"/>
              <w:marBottom w:val="0"/>
              <w:divBdr>
                <w:top w:val="none" w:sz="0" w:space="0" w:color="auto"/>
                <w:left w:val="none" w:sz="0" w:space="0" w:color="auto"/>
                <w:bottom w:val="none" w:sz="0" w:space="0" w:color="auto"/>
                <w:right w:val="none" w:sz="0" w:space="0" w:color="auto"/>
              </w:divBdr>
            </w:div>
          </w:divsChild>
        </w:div>
        <w:div w:id="711155701">
          <w:marLeft w:val="0"/>
          <w:marRight w:val="0"/>
          <w:marTop w:val="0"/>
          <w:marBottom w:val="0"/>
          <w:divBdr>
            <w:top w:val="none" w:sz="0" w:space="0" w:color="auto"/>
            <w:left w:val="none" w:sz="0" w:space="0" w:color="auto"/>
            <w:bottom w:val="none" w:sz="0" w:space="0" w:color="auto"/>
            <w:right w:val="none" w:sz="0" w:space="0" w:color="auto"/>
          </w:divBdr>
          <w:divsChild>
            <w:div w:id="1158577459">
              <w:marLeft w:val="0"/>
              <w:marRight w:val="0"/>
              <w:marTop w:val="0"/>
              <w:marBottom w:val="0"/>
              <w:divBdr>
                <w:top w:val="none" w:sz="0" w:space="0" w:color="auto"/>
                <w:left w:val="none" w:sz="0" w:space="0" w:color="auto"/>
                <w:bottom w:val="none" w:sz="0" w:space="0" w:color="auto"/>
                <w:right w:val="none" w:sz="0" w:space="0" w:color="auto"/>
              </w:divBdr>
            </w:div>
          </w:divsChild>
        </w:div>
        <w:div w:id="728695811">
          <w:marLeft w:val="0"/>
          <w:marRight w:val="0"/>
          <w:marTop w:val="0"/>
          <w:marBottom w:val="0"/>
          <w:divBdr>
            <w:top w:val="none" w:sz="0" w:space="0" w:color="auto"/>
            <w:left w:val="none" w:sz="0" w:space="0" w:color="auto"/>
            <w:bottom w:val="none" w:sz="0" w:space="0" w:color="auto"/>
            <w:right w:val="none" w:sz="0" w:space="0" w:color="auto"/>
          </w:divBdr>
          <w:divsChild>
            <w:div w:id="1880822546">
              <w:marLeft w:val="0"/>
              <w:marRight w:val="0"/>
              <w:marTop w:val="0"/>
              <w:marBottom w:val="0"/>
              <w:divBdr>
                <w:top w:val="none" w:sz="0" w:space="0" w:color="auto"/>
                <w:left w:val="none" w:sz="0" w:space="0" w:color="auto"/>
                <w:bottom w:val="none" w:sz="0" w:space="0" w:color="auto"/>
                <w:right w:val="none" w:sz="0" w:space="0" w:color="auto"/>
              </w:divBdr>
            </w:div>
          </w:divsChild>
        </w:div>
        <w:div w:id="788355364">
          <w:marLeft w:val="0"/>
          <w:marRight w:val="0"/>
          <w:marTop w:val="0"/>
          <w:marBottom w:val="0"/>
          <w:divBdr>
            <w:top w:val="none" w:sz="0" w:space="0" w:color="auto"/>
            <w:left w:val="none" w:sz="0" w:space="0" w:color="auto"/>
            <w:bottom w:val="none" w:sz="0" w:space="0" w:color="auto"/>
            <w:right w:val="none" w:sz="0" w:space="0" w:color="auto"/>
          </w:divBdr>
          <w:divsChild>
            <w:div w:id="585264957">
              <w:marLeft w:val="0"/>
              <w:marRight w:val="0"/>
              <w:marTop w:val="0"/>
              <w:marBottom w:val="0"/>
              <w:divBdr>
                <w:top w:val="none" w:sz="0" w:space="0" w:color="auto"/>
                <w:left w:val="none" w:sz="0" w:space="0" w:color="auto"/>
                <w:bottom w:val="none" w:sz="0" w:space="0" w:color="auto"/>
                <w:right w:val="none" w:sz="0" w:space="0" w:color="auto"/>
              </w:divBdr>
            </w:div>
          </w:divsChild>
        </w:div>
        <w:div w:id="796216817">
          <w:marLeft w:val="0"/>
          <w:marRight w:val="0"/>
          <w:marTop w:val="0"/>
          <w:marBottom w:val="0"/>
          <w:divBdr>
            <w:top w:val="none" w:sz="0" w:space="0" w:color="auto"/>
            <w:left w:val="none" w:sz="0" w:space="0" w:color="auto"/>
            <w:bottom w:val="none" w:sz="0" w:space="0" w:color="auto"/>
            <w:right w:val="none" w:sz="0" w:space="0" w:color="auto"/>
          </w:divBdr>
          <w:divsChild>
            <w:div w:id="1867131234">
              <w:marLeft w:val="0"/>
              <w:marRight w:val="0"/>
              <w:marTop w:val="0"/>
              <w:marBottom w:val="0"/>
              <w:divBdr>
                <w:top w:val="none" w:sz="0" w:space="0" w:color="auto"/>
                <w:left w:val="none" w:sz="0" w:space="0" w:color="auto"/>
                <w:bottom w:val="none" w:sz="0" w:space="0" w:color="auto"/>
                <w:right w:val="none" w:sz="0" w:space="0" w:color="auto"/>
              </w:divBdr>
            </w:div>
          </w:divsChild>
        </w:div>
        <w:div w:id="796484198">
          <w:marLeft w:val="0"/>
          <w:marRight w:val="0"/>
          <w:marTop w:val="0"/>
          <w:marBottom w:val="0"/>
          <w:divBdr>
            <w:top w:val="none" w:sz="0" w:space="0" w:color="auto"/>
            <w:left w:val="none" w:sz="0" w:space="0" w:color="auto"/>
            <w:bottom w:val="none" w:sz="0" w:space="0" w:color="auto"/>
            <w:right w:val="none" w:sz="0" w:space="0" w:color="auto"/>
          </w:divBdr>
          <w:divsChild>
            <w:div w:id="488058701">
              <w:marLeft w:val="0"/>
              <w:marRight w:val="0"/>
              <w:marTop w:val="0"/>
              <w:marBottom w:val="0"/>
              <w:divBdr>
                <w:top w:val="none" w:sz="0" w:space="0" w:color="auto"/>
                <w:left w:val="none" w:sz="0" w:space="0" w:color="auto"/>
                <w:bottom w:val="none" w:sz="0" w:space="0" w:color="auto"/>
                <w:right w:val="none" w:sz="0" w:space="0" w:color="auto"/>
              </w:divBdr>
            </w:div>
          </w:divsChild>
        </w:div>
        <w:div w:id="798184844">
          <w:marLeft w:val="0"/>
          <w:marRight w:val="0"/>
          <w:marTop w:val="0"/>
          <w:marBottom w:val="0"/>
          <w:divBdr>
            <w:top w:val="none" w:sz="0" w:space="0" w:color="auto"/>
            <w:left w:val="none" w:sz="0" w:space="0" w:color="auto"/>
            <w:bottom w:val="none" w:sz="0" w:space="0" w:color="auto"/>
            <w:right w:val="none" w:sz="0" w:space="0" w:color="auto"/>
          </w:divBdr>
          <w:divsChild>
            <w:div w:id="1397775254">
              <w:marLeft w:val="0"/>
              <w:marRight w:val="0"/>
              <w:marTop w:val="0"/>
              <w:marBottom w:val="0"/>
              <w:divBdr>
                <w:top w:val="none" w:sz="0" w:space="0" w:color="auto"/>
                <w:left w:val="none" w:sz="0" w:space="0" w:color="auto"/>
                <w:bottom w:val="none" w:sz="0" w:space="0" w:color="auto"/>
                <w:right w:val="none" w:sz="0" w:space="0" w:color="auto"/>
              </w:divBdr>
            </w:div>
          </w:divsChild>
        </w:div>
        <w:div w:id="805584819">
          <w:marLeft w:val="0"/>
          <w:marRight w:val="0"/>
          <w:marTop w:val="0"/>
          <w:marBottom w:val="0"/>
          <w:divBdr>
            <w:top w:val="none" w:sz="0" w:space="0" w:color="auto"/>
            <w:left w:val="none" w:sz="0" w:space="0" w:color="auto"/>
            <w:bottom w:val="none" w:sz="0" w:space="0" w:color="auto"/>
            <w:right w:val="none" w:sz="0" w:space="0" w:color="auto"/>
          </w:divBdr>
          <w:divsChild>
            <w:div w:id="1955476375">
              <w:marLeft w:val="0"/>
              <w:marRight w:val="0"/>
              <w:marTop w:val="0"/>
              <w:marBottom w:val="0"/>
              <w:divBdr>
                <w:top w:val="none" w:sz="0" w:space="0" w:color="auto"/>
                <w:left w:val="none" w:sz="0" w:space="0" w:color="auto"/>
                <w:bottom w:val="none" w:sz="0" w:space="0" w:color="auto"/>
                <w:right w:val="none" w:sz="0" w:space="0" w:color="auto"/>
              </w:divBdr>
            </w:div>
          </w:divsChild>
        </w:div>
        <w:div w:id="814107358">
          <w:marLeft w:val="0"/>
          <w:marRight w:val="0"/>
          <w:marTop w:val="0"/>
          <w:marBottom w:val="0"/>
          <w:divBdr>
            <w:top w:val="none" w:sz="0" w:space="0" w:color="auto"/>
            <w:left w:val="none" w:sz="0" w:space="0" w:color="auto"/>
            <w:bottom w:val="none" w:sz="0" w:space="0" w:color="auto"/>
            <w:right w:val="none" w:sz="0" w:space="0" w:color="auto"/>
          </w:divBdr>
          <w:divsChild>
            <w:div w:id="1211529916">
              <w:marLeft w:val="0"/>
              <w:marRight w:val="0"/>
              <w:marTop w:val="0"/>
              <w:marBottom w:val="0"/>
              <w:divBdr>
                <w:top w:val="none" w:sz="0" w:space="0" w:color="auto"/>
                <w:left w:val="none" w:sz="0" w:space="0" w:color="auto"/>
                <w:bottom w:val="none" w:sz="0" w:space="0" w:color="auto"/>
                <w:right w:val="none" w:sz="0" w:space="0" w:color="auto"/>
              </w:divBdr>
            </w:div>
          </w:divsChild>
        </w:div>
        <w:div w:id="863246758">
          <w:marLeft w:val="0"/>
          <w:marRight w:val="0"/>
          <w:marTop w:val="0"/>
          <w:marBottom w:val="0"/>
          <w:divBdr>
            <w:top w:val="none" w:sz="0" w:space="0" w:color="auto"/>
            <w:left w:val="none" w:sz="0" w:space="0" w:color="auto"/>
            <w:bottom w:val="none" w:sz="0" w:space="0" w:color="auto"/>
            <w:right w:val="none" w:sz="0" w:space="0" w:color="auto"/>
          </w:divBdr>
          <w:divsChild>
            <w:div w:id="65342666">
              <w:marLeft w:val="0"/>
              <w:marRight w:val="0"/>
              <w:marTop w:val="0"/>
              <w:marBottom w:val="0"/>
              <w:divBdr>
                <w:top w:val="none" w:sz="0" w:space="0" w:color="auto"/>
                <w:left w:val="none" w:sz="0" w:space="0" w:color="auto"/>
                <w:bottom w:val="none" w:sz="0" w:space="0" w:color="auto"/>
                <w:right w:val="none" w:sz="0" w:space="0" w:color="auto"/>
              </w:divBdr>
            </w:div>
          </w:divsChild>
        </w:div>
        <w:div w:id="900484874">
          <w:marLeft w:val="0"/>
          <w:marRight w:val="0"/>
          <w:marTop w:val="0"/>
          <w:marBottom w:val="0"/>
          <w:divBdr>
            <w:top w:val="none" w:sz="0" w:space="0" w:color="auto"/>
            <w:left w:val="none" w:sz="0" w:space="0" w:color="auto"/>
            <w:bottom w:val="none" w:sz="0" w:space="0" w:color="auto"/>
            <w:right w:val="none" w:sz="0" w:space="0" w:color="auto"/>
          </w:divBdr>
          <w:divsChild>
            <w:div w:id="1998729698">
              <w:marLeft w:val="0"/>
              <w:marRight w:val="0"/>
              <w:marTop w:val="0"/>
              <w:marBottom w:val="0"/>
              <w:divBdr>
                <w:top w:val="none" w:sz="0" w:space="0" w:color="auto"/>
                <w:left w:val="none" w:sz="0" w:space="0" w:color="auto"/>
                <w:bottom w:val="none" w:sz="0" w:space="0" w:color="auto"/>
                <w:right w:val="none" w:sz="0" w:space="0" w:color="auto"/>
              </w:divBdr>
            </w:div>
          </w:divsChild>
        </w:div>
        <w:div w:id="956913751">
          <w:marLeft w:val="0"/>
          <w:marRight w:val="0"/>
          <w:marTop w:val="0"/>
          <w:marBottom w:val="0"/>
          <w:divBdr>
            <w:top w:val="none" w:sz="0" w:space="0" w:color="auto"/>
            <w:left w:val="none" w:sz="0" w:space="0" w:color="auto"/>
            <w:bottom w:val="none" w:sz="0" w:space="0" w:color="auto"/>
            <w:right w:val="none" w:sz="0" w:space="0" w:color="auto"/>
          </w:divBdr>
          <w:divsChild>
            <w:div w:id="177934168">
              <w:marLeft w:val="0"/>
              <w:marRight w:val="0"/>
              <w:marTop w:val="0"/>
              <w:marBottom w:val="0"/>
              <w:divBdr>
                <w:top w:val="none" w:sz="0" w:space="0" w:color="auto"/>
                <w:left w:val="none" w:sz="0" w:space="0" w:color="auto"/>
                <w:bottom w:val="none" w:sz="0" w:space="0" w:color="auto"/>
                <w:right w:val="none" w:sz="0" w:space="0" w:color="auto"/>
              </w:divBdr>
            </w:div>
          </w:divsChild>
        </w:div>
        <w:div w:id="1006975445">
          <w:marLeft w:val="0"/>
          <w:marRight w:val="0"/>
          <w:marTop w:val="0"/>
          <w:marBottom w:val="0"/>
          <w:divBdr>
            <w:top w:val="none" w:sz="0" w:space="0" w:color="auto"/>
            <w:left w:val="none" w:sz="0" w:space="0" w:color="auto"/>
            <w:bottom w:val="none" w:sz="0" w:space="0" w:color="auto"/>
            <w:right w:val="none" w:sz="0" w:space="0" w:color="auto"/>
          </w:divBdr>
          <w:divsChild>
            <w:div w:id="1845589679">
              <w:marLeft w:val="0"/>
              <w:marRight w:val="0"/>
              <w:marTop w:val="0"/>
              <w:marBottom w:val="0"/>
              <w:divBdr>
                <w:top w:val="none" w:sz="0" w:space="0" w:color="auto"/>
                <w:left w:val="none" w:sz="0" w:space="0" w:color="auto"/>
                <w:bottom w:val="none" w:sz="0" w:space="0" w:color="auto"/>
                <w:right w:val="none" w:sz="0" w:space="0" w:color="auto"/>
              </w:divBdr>
            </w:div>
          </w:divsChild>
        </w:div>
        <w:div w:id="1027296107">
          <w:marLeft w:val="0"/>
          <w:marRight w:val="0"/>
          <w:marTop w:val="0"/>
          <w:marBottom w:val="0"/>
          <w:divBdr>
            <w:top w:val="none" w:sz="0" w:space="0" w:color="auto"/>
            <w:left w:val="none" w:sz="0" w:space="0" w:color="auto"/>
            <w:bottom w:val="none" w:sz="0" w:space="0" w:color="auto"/>
            <w:right w:val="none" w:sz="0" w:space="0" w:color="auto"/>
          </w:divBdr>
          <w:divsChild>
            <w:div w:id="761335063">
              <w:marLeft w:val="0"/>
              <w:marRight w:val="0"/>
              <w:marTop w:val="0"/>
              <w:marBottom w:val="0"/>
              <w:divBdr>
                <w:top w:val="none" w:sz="0" w:space="0" w:color="auto"/>
                <w:left w:val="none" w:sz="0" w:space="0" w:color="auto"/>
                <w:bottom w:val="none" w:sz="0" w:space="0" w:color="auto"/>
                <w:right w:val="none" w:sz="0" w:space="0" w:color="auto"/>
              </w:divBdr>
            </w:div>
          </w:divsChild>
        </w:div>
        <w:div w:id="1093278790">
          <w:marLeft w:val="0"/>
          <w:marRight w:val="0"/>
          <w:marTop w:val="0"/>
          <w:marBottom w:val="0"/>
          <w:divBdr>
            <w:top w:val="none" w:sz="0" w:space="0" w:color="auto"/>
            <w:left w:val="none" w:sz="0" w:space="0" w:color="auto"/>
            <w:bottom w:val="none" w:sz="0" w:space="0" w:color="auto"/>
            <w:right w:val="none" w:sz="0" w:space="0" w:color="auto"/>
          </w:divBdr>
          <w:divsChild>
            <w:div w:id="793253090">
              <w:marLeft w:val="0"/>
              <w:marRight w:val="0"/>
              <w:marTop w:val="0"/>
              <w:marBottom w:val="0"/>
              <w:divBdr>
                <w:top w:val="none" w:sz="0" w:space="0" w:color="auto"/>
                <w:left w:val="none" w:sz="0" w:space="0" w:color="auto"/>
                <w:bottom w:val="none" w:sz="0" w:space="0" w:color="auto"/>
                <w:right w:val="none" w:sz="0" w:space="0" w:color="auto"/>
              </w:divBdr>
            </w:div>
          </w:divsChild>
        </w:div>
        <w:div w:id="1121152470">
          <w:marLeft w:val="0"/>
          <w:marRight w:val="0"/>
          <w:marTop w:val="0"/>
          <w:marBottom w:val="0"/>
          <w:divBdr>
            <w:top w:val="none" w:sz="0" w:space="0" w:color="auto"/>
            <w:left w:val="none" w:sz="0" w:space="0" w:color="auto"/>
            <w:bottom w:val="none" w:sz="0" w:space="0" w:color="auto"/>
            <w:right w:val="none" w:sz="0" w:space="0" w:color="auto"/>
          </w:divBdr>
          <w:divsChild>
            <w:div w:id="273708872">
              <w:marLeft w:val="0"/>
              <w:marRight w:val="0"/>
              <w:marTop w:val="0"/>
              <w:marBottom w:val="0"/>
              <w:divBdr>
                <w:top w:val="none" w:sz="0" w:space="0" w:color="auto"/>
                <w:left w:val="none" w:sz="0" w:space="0" w:color="auto"/>
                <w:bottom w:val="none" w:sz="0" w:space="0" w:color="auto"/>
                <w:right w:val="none" w:sz="0" w:space="0" w:color="auto"/>
              </w:divBdr>
            </w:div>
          </w:divsChild>
        </w:div>
        <w:div w:id="1137144018">
          <w:marLeft w:val="0"/>
          <w:marRight w:val="0"/>
          <w:marTop w:val="0"/>
          <w:marBottom w:val="0"/>
          <w:divBdr>
            <w:top w:val="none" w:sz="0" w:space="0" w:color="auto"/>
            <w:left w:val="none" w:sz="0" w:space="0" w:color="auto"/>
            <w:bottom w:val="none" w:sz="0" w:space="0" w:color="auto"/>
            <w:right w:val="none" w:sz="0" w:space="0" w:color="auto"/>
          </w:divBdr>
          <w:divsChild>
            <w:div w:id="1233270296">
              <w:marLeft w:val="0"/>
              <w:marRight w:val="0"/>
              <w:marTop w:val="0"/>
              <w:marBottom w:val="0"/>
              <w:divBdr>
                <w:top w:val="none" w:sz="0" w:space="0" w:color="auto"/>
                <w:left w:val="none" w:sz="0" w:space="0" w:color="auto"/>
                <w:bottom w:val="none" w:sz="0" w:space="0" w:color="auto"/>
                <w:right w:val="none" w:sz="0" w:space="0" w:color="auto"/>
              </w:divBdr>
            </w:div>
          </w:divsChild>
        </w:div>
        <w:div w:id="1151678924">
          <w:marLeft w:val="0"/>
          <w:marRight w:val="0"/>
          <w:marTop w:val="0"/>
          <w:marBottom w:val="0"/>
          <w:divBdr>
            <w:top w:val="none" w:sz="0" w:space="0" w:color="auto"/>
            <w:left w:val="none" w:sz="0" w:space="0" w:color="auto"/>
            <w:bottom w:val="none" w:sz="0" w:space="0" w:color="auto"/>
            <w:right w:val="none" w:sz="0" w:space="0" w:color="auto"/>
          </w:divBdr>
          <w:divsChild>
            <w:div w:id="1537349869">
              <w:marLeft w:val="0"/>
              <w:marRight w:val="0"/>
              <w:marTop w:val="0"/>
              <w:marBottom w:val="0"/>
              <w:divBdr>
                <w:top w:val="none" w:sz="0" w:space="0" w:color="auto"/>
                <w:left w:val="none" w:sz="0" w:space="0" w:color="auto"/>
                <w:bottom w:val="none" w:sz="0" w:space="0" w:color="auto"/>
                <w:right w:val="none" w:sz="0" w:space="0" w:color="auto"/>
              </w:divBdr>
            </w:div>
          </w:divsChild>
        </w:div>
        <w:div w:id="1171918419">
          <w:marLeft w:val="0"/>
          <w:marRight w:val="0"/>
          <w:marTop w:val="0"/>
          <w:marBottom w:val="0"/>
          <w:divBdr>
            <w:top w:val="none" w:sz="0" w:space="0" w:color="auto"/>
            <w:left w:val="none" w:sz="0" w:space="0" w:color="auto"/>
            <w:bottom w:val="none" w:sz="0" w:space="0" w:color="auto"/>
            <w:right w:val="none" w:sz="0" w:space="0" w:color="auto"/>
          </w:divBdr>
          <w:divsChild>
            <w:div w:id="61874997">
              <w:marLeft w:val="0"/>
              <w:marRight w:val="0"/>
              <w:marTop w:val="0"/>
              <w:marBottom w:val="0"/>
              <w:divBdr>
                <w:top w:val="none" w:sz="0" w:space="0" w:color="auto"/>
                <w:left w:val="none" w:sz="0" w:space="0" w:color="auto"/>
                <w:bottom w:val="none" w:sz="0" w:space="0" w:color="auto"/>
                <w:right w:val="none" w:sz="0" w:space="0" w:color="auto"/>
              </w:divBdr>
            </w:div>
          </w:divsChild>
        </w:div>
        <w:div w:id="1185439870">
          <w:marLeft w:val="0"/>
          <w:marRight w:val="0"/>
          <w:marTop w:val="0"/>
          <w:marBottom w:val="0"/>
          <w:divBdr>
            <w:top w:val="none" w:sz="0" w:space="0" w:color="auto"/>
            <w:left w:val="none" w:sz="0" w:space="0" w:color="auto"/>
            <w:bottom w:val="none" w:sz="0" w:space="0" w:color="auto"/>
            <w:right w:val="none" w:sz="0" w:space="0" w:color="auto"/>
          </w:divBdr>
          <w:divsChild>
            <w:div w:id="2048413763">
              <w:marLeft w:val="0"/>
              <w:marRight w:val="0"/>
              <w:marTop w:val="0"/>
              <w:marBottom w:val="0"/>
              <w:divBdr>
                <w:top w:val="none" w:sz="0" w:space="0" w:color="auto"/>
                <w:left w:val="none" w:sz="0" w:space="0" w:color="auto"/>
                <w:bottom w:val="none" w:sz="0" w:space="0" w:color="auto"/>
                <w:right w:val="none" w:sz="0" w:space="0" w:color="auto"/>
              </w:divBdr>
            </w:div>
          </w:divsChild>
        </w:div>
        <w:div w:id="1195852080">
          <w:marLeft w:val="0"/>
          <w:marRight w:val="0"/>
          <w:marTop w:val="0"/>
          <w:marBottom w:val="0"/>
          <w:divBdr>
            <w:top w:val="none" w:sz="0" w:space="0" w:color="auto"/>
            <w:left w:val="none" w:sz="0" w:space="0" w:color="auto"/>
            <w:bottom w:val="none" w:sz="0" w:space="0" w:color="auto"/>
            <w:right w:val="none" w:sz="0" w:space="0" w:color="auto"/>
          </w:divBdr>
          <w:divsChild>
            <w:div w:id="1619099385">
              <w:marLeft w:val="0"/>
              <w:marRight w:val="0"/>
              <w:marTop w:val="0"/>
              <w:marBottom w:val="0"/>
              <w:divBdr>
                <w:top w:val="none" w:sz="0" w:space="0" w:color="auto"/>
                <w:left w:val="none" w:sz="0" w:space="0" w:color="auto"/>
                <w:bottom w:val="none" w:sz="0" w:space="0" w:color="auto"/>
                <w:right w:val="none" w:sz="0" w:space="0" w:color="auto"/>
              </w:divBdr>
            </w:div>
          </w:divsChild>
        </w:div>
        <w:div w:id="1234200626">
          <w:marLeft w:val="0"/>
          <w:marRight w:val="0"/>
          <w:marTop w:val="0"/>
          <w:marBottom w:val="0"/>
          <w:divBdr>
            <w:top w:val="none" w:sz="0" w:space="0" w:color="auto"/>
            <w:left w:val="none" w:sz="0" w:space="0" w:color="auto"/>
            <w:bottom w:val="none" w:sz="0" w:space="0" w:color="auto"/>
            <w:right w:val="none" w:sz="0" w:space="0" w:color="auto"/>
          </w:divBdr>
          <w:divsChild>
            <w:div w:id="1543320832">
              <w:marLeft w:val="0"/>
              <w:marRight w:val="0"/>
              <w:marTop w:val="0"/>
              <w:marBottom w:val="0"/>
              <w:divBdr>
                <w:top w:val="none" w:sz="0" w:space="0" w:color="auto"/>
                <w:left w:val="none" w:sz="0" w:space="0" w:color="auto"/>
                <w:bottom w:val="none" w:sz="0" w:space="0" w:color="auto"/>
                <w:right w:val="none" w:sz="0" w:space="0" w:color="auto"/>
              </w:divBdr>
            </w:div>
          </w:divsChild>
        </w:div>
        <w:div w:id="1239484187">
          <w:marLeft w:val="0"/>
          <w:marRight w:val="0"/>
          <w:marTop w:val="0"/>
          <w:marBottom w:val="0"/>
          <w:divBdr>
            <w:top w:val="none" w:sz="0" w:space="0" w:color="auto"/>
            <w:left w:val="none" w:sz="0" w:space="0" w:color="auto"/>
            <w:bottom w:val="none" w:sz="0" w:space="0" w:color="auto"/>
            <w:right w:val="none" w:sz="0" w:space="0" w:color="auto"/>
          </w:divBdr>
          <w:divsChild>
            <w:div w:id="970087402">
              <w:marLeft w:val="0"/>
              <w:marRight w:val="0"/>
              <w:marTop w:val="0"/>
              <w:marBottom w:val="0"/>
              <w:divBdr>
                <w:top w:val="none" w:sz="0" w:space="0" w:color="auto"/>
                <w:left w:val="none" w:sz="0" w:space="0" w:color="auto"/>
                <w:bottom w:val="none" w:sz="0" w:space="0" w:color="auto"/>
                <w:right w:val="none" w:sz="0" w:space="0" w:color="auto"/>
              </w:divBdr>
            </w:div>
          </w:divsChild>
        </w:div>
        <w:div w:id="1290237159">
          <w:marLeft w:val="0"/>
          <w:marRight w:val="0"/>
          <w:marTop w:val="0"/>
          <w:marBottom w:val="0"/>
          <w:divBdr>
            <w:top w:val="none" w:sz="0" w:space="0" w:color="auto"/>
            <w:left w:val="none" w:sz="0" w:space="0" w:color="auto"/>
            <w:bottom w:val="none" w:sz="0" w:space="0" w:color="auto"/>
            <w:right w:val="none" w:sz="0" w:space="0" w:color="auto"/>
          </w:divBdr>
          <w:divsChild>
            <w:div w:id="1651976250">
              <w:marLeft w:val="0"/>
              <w:marRight w:val="0"/>
              <w:marTop w:val="0"/>
              <w:marBottom w:val="0"/>
              <w:divBdr>
                <w:top w:val="none" w:sz="0" w:space="0" w:color="auto"/>
                <w:left w:val="none" w:sz="0" w:space="0" w:color="auto"/>
                <w:bottom w:val="none" w:sz="0" w:space="0" w:color="auto"/>
                <w:right w:val="none" w:sz="0" w:space="0" w:color="auto"/>
              </w:divBdr>
            </w:div>
          </w:divsChild>
        </w:div>
        <w:div w:id="1369254440">
          <w:marLeft w:val="0"/>
          <w:marRight w:val="0"/>
          <w:marTop w:val="0"/>
          <w:marBottom w:val="0"/>
          <w:divBdr>
            <w:top w:val="none" w:sz="0" w:space="0" w:color="auto"/>
            <w:left w:val="none" w:sz="0" w:space="0" w:color="auto"/>
            <w:bottom w:val="none" w:sz="0" w:space="0" w:color="auto"/>
            <w:right w:val="none" w:sz="0" w:space="0" w:color="auto"/>
          </w:divBdr>
          <w:divsChild>
            <w:div w:id="2128160482">
              <w:marLeft w:val="0"/>
              <w:marRight w:val="0"/>
              <w:marTop w:val="0"/>
              <w:marBottom w:val="0"/>
              <w:divBdr>
                <w:top w:val="none" w:sz="0" w:space="0" w:color="auto"/>
                <w:left w:val="none" w:sz="0" w:space="0" w:color="auto"/>
                <w:bottom w:val="none" w:sz="0" w:space="0" w:color="auto"/>
                <w:right w:val="none" w:sz="0" w:space="0" w:color="auto"/>
              </w:divBdr>
            </w:div>
          </w:divsChild>
        </w:div>
        <w:div w:id="1385520384">
          <w:marLeft w:val="0"/>
          <w:marRight w:val="0"/>
          <w:marTop w:val="0"/>
          <w:marBottom w:val="0"/>
          <w:divBdr>
            <w:top w:val="none" w:sz="0" w:space="0" w:color="auto"/>
            <w:left w:val="none" w:sz="0" w:space="0" w:color="auto"/>
            <w:bottom w:val="none" w:sz="0" w:space="0" w:color="auto"/>
            <w:right w:val="none" w:sz="0" w:space="0" w:color="auto"/>
          </w:divBdr>
          <w:divsChild>
            <w:div w:id="1881891372">
              <w:marLeft w:val="0"/>
              <w:marRight w:val="0"/>
              <w:marTop w:val="0"/>
              <w:marBottom w:val="0"/>
              <w:divBdr>
                <w:top w:val="none" w:sz="0" w:space="0" w:color="auto"/>
                <w:left w:val="none" w:sz="0" w:space="0" w:color="auto"/>
                <w:bottom w:val="none" w:sz="0" w:space="0" w:color="auto"/>
                <w:right w:val="none" w:sz="0" w:space="0" w:color="auto"/>
              </w:divBdr>
            </w:div>
          </w:divsChild>
        </w:div>
        <w:div w:id="1395205491">
          <w:marLeft w:val="0"/>
          <w:marRight w:val="0"/>
          <w:marTop w:val="0"/>
          <w:marBottom w:val="0"/>
          <w:divBdr>
            <w:top w:val="none" w:sz="0" w:space="0" w:color="auto"/>
            <w:left w:val="none" w:sz="0" w:space="0" w:color="auto"/>
            <w:bottom w:val="none" w:sz="0" w:space="0" w:color="auto"/>
            <w:right w:val="none" w:sz="0" w:space="0" w:color="auto"/>
          </w:divBdr>
          <w:divsChild>
            <w:div w:id="1607032851">
              <w:marLeft w:val="0"/>
              <w:marRight w:val="0"/>
              <w:marTop w:val="0"/>
              <w:marBottom w:val="0"/>
              <w:divBdr>
                <w:top w:val="none" w:sz="0" w:space="0" w:color="auto"/>
                <w:left w:val="none" w:sz="0" w:space="0" w:color="auto"/>
                <w:bottom w:val="none" w:sz="0" w:space="0" w:color="auto"/>
                <w:right w:val="none" w:sz="0" w:space="0" w:color="auto"/>
              </w:divBdr>
            </w:div>
          </w:divsChild>
        </w:div>
        <w:div w:id="1403334261">
          <w:marLeft w:val="0"/>
          <w:marRight w:val="0"/>
          <w:marTop w:val="0"/>
          <w:marBottom w:val="0"/>
          <w:divBdr>
            <w:top w:val="none" w:sz="0" w:space="0" w:color="auto"/>
            <w:left w:val="none" w:sz="0" w:space="0" w:color="auto"/>
            <w:bottom w:val="none" w:sz="0" w:space="0" w:color="auto"/>
            <w:right w:val="none" w:sz="0" w:space="0" w:color="auto"/>
          </w:divBdr>
          <w:divsChild>
            <w:div w:id="1901863947">
              <w:marLeft w:val="0"/>
              <w:marRight w:val="0"/>
              <w:marTop w:val="0"/>
              <w:marBottom w:val="0"/>
              <w:divBdr>
                <w:top w:val="none" w:sz="0" w:space="0" w:color="auto"/>
                <w:left w:val="none" w:sz="0" w:space="0" w:color="auto"/>
                <w:bottom w:val="none" w:sz="0" w:space="0" w:color="auto"/>
                <w:right w:val="none" w:sz="0" w:space="0" w:color="auto"/>
              </w:divBdr>
            </w:div>
          </w:divsChild>
        </w:div>
        <w:div w:id="1464806631">
          <w:marLeft w:val="0"/>
          <w:marRight w:val="0"/>
          <w:marTop w:val="0"/>
          <w:marBottom w:val="0"/>
          <w:divBdr>
            <w:top w:val="none" w:sz="0" w:space="0" w:color="auto"/>
            <w:left w:val="none" w:sz="0" w:space="0" w:color="auto"/>
            <w:bottom w:val="none" w:sz="0" w:space="0" w:color="auto"/>
            <w:right w:val="none" w:sz="0" w:space="0" w:color="auto"/>
          </w:divBdr>
          <w:divsChild>
            <w:div w:id="1735086204">
              <w:marLeft w:val="0"/>
              <w:marRight w:val="0"/>
              <w:marTop w:val="0"/>
              <w:marBottom w:val="0"/>
              <w:divBdr>
                <w:top w:val="none" w:sz="0" w:space="0" w:color="auto"/>
                <w:left w:val="none" w:sz="0" w:space="0" w:color="auto"/>
                <w:bottom w:val="none" w:sz="0" w:space="0" w:color="auto"/>
                <w:right w:val="none" w:sz="0" w:space="0" w:color="auto"/>
              </w:divBdr>
            </w:div>
          </w:divsChild>
        </w:div>
        <w:div w:id="1480343863">
          <w:marLeft w:val="0"/>
          <w:marRight w:val="0"/>
          <w:marTop w:val="0"/>
          <w:marBottom w:val="0"/>
          <w:divBdr>
            <w:top w:val="none" w:sz="0" w:space="0" w:color="auto"/>
            <w:left w:val="none" w:sz="0" w:space="0" w:color="auto"/>
            <w:bottom w:val="none" w:sz="0" w:space="0" w:color="auto"/>
            <w:right w:val="none" w:sz="0" w:space="0" w:color="auto"/>
          </w:divBdr>
          <w:divsChild>
            <w:div w:id="147334139">
              <w:marLeft w:val="0"/>
              <w:marRight w:val="0"/>
              <w:marTop w:val="0"/>
              <w:marBottom w:val="0"/>
              <w:divBdr>
                <w:top w:val="none" w:sz="0" w:space="0" w:color="auto"/>
                <w:left w:val="none" w:sz="0" w:space="0" w:color="auto"/>
                <w:bottom w:val="none" w:sz="0" w:space="0" w:color="auto"/>
                <w:right w:val="none" w:sz="0" w:space="0" w:color="auto"/>
              </w:divBdr>
            </w:div>
          </w:divsChild>
        </w:div>
        <w:div w:id="1586911327">
          <w:marLeft w:val="0"/>
          <w:marRight w:val="0"/>
          <w:marTop w:val="0"/>
          <w:marBottom w:val="0"/>
          <w:divBdr>
            <w:top w:val="none" w:sz="0" w:space="0" w:color="auto"/>
            <w:left w:val="none" w:sz="0" w:space="0" w:color="auto"/>
            <w:bottom w:val="none" w:sz="0" w:space="0" w:color="auto"/>
            <w:right w:val="none" w:sz="0" w:space="0" w:color="auto"/>
          </w:divBdr>
          <w:divsChild>
            <w:div w:id="93599797">
              <w:marLeft w:val="0"/>
              <w:marRight w:val="0"/>
              <w:marTop w:val="0"/>
              <w:marBottom w:val="0"/>
              <w:divBdr>
                <w:top w:val="none" w:sz="0" w:space="0" w:color="auto"/>
                <w:left w:val="none" w:sz="0" w:space="0" w:color="auto"/>
                <w:bottom w:val="none" w:sz="0" w:space="0" w:color="auto"/>
                <w:right w:val="none" w:sz="0" w:space="0" w:color="auto"/>
              </w:divBdr>
            </w:div>
          </w:divsChild>
        </w:div>
        <w:div w:id="1593707224">
          <w:marLeft w:val="0"/>
          <w:marRight w:val="0"/>
          <w:marTop w:val="0"/>
          <w:marBottom w:val="0"/>
          <w:divBdr>
            <w:top w:val="none" w:sz="0" w:space="0" w:color="auto"/>
            <w:left w:val="none" w:sz="0" w:space="0" w:color="auto"/>
            <w:bottom w:val="none" w:sz="0" w:space="0" w:color="auto"/>
            <w:right w:val="none" w:sz="0" w:space="0" w:color="auto"/>
          </w:divBdr>
          <w:divsChild>
            <w:div w:id="2028217672">
              <w:marLeft w:val="0"/>
              <w:marRight w:val="0"/>
              <w:marTop w:val="0"/>
              <w:marBottom w:val="0"/>
              <w:divBdr>
                <w:top w:val="none" w:sz="0" w:space="0" w:color="auto"/>
                <w:left w:val="none" w:sz="0" w:space="0" w:color="auto"/>
                <w:bottom w:val="none" w:sz="0" w:space="0" w:color="auto"/>
                <w:right w:val="none" w:sz="0" w:space="0" w:color="auto"/>
              </w:divBdr>
            </w:div>
          </w:divsChild>
        </w:div>
        <w:div w:id="1659262731">
          <w:marLeft w:val="0"/>
          <w:marRight w:val="0"/>
          <w:marTop w:val="0"/>
          <w:marBottom w:val="0"/>
          <w:divBdr>
            <w:top w:val="none" w:sz="0" w:space="0" w:color="auto"/>
            <w:left w:val="none" w:sz="0" w:space="0" w:color="auto"/>
            <w:bottom w:val="none" w:sz="0" w:space="0" w:color="auto"/>
            <w:right w:val="none" w:sz="0" w:space="0" w:color="auto"/>
          </w:divBdr>
          <w:divsChild>
            <w:div w:id="788010722">
              <w:marLeft w:val="0"/>
              <w:marRight w:val="0"/>
              <w:marTop w:val="0"/>
              <w:marBottom w:val="0"/>
              <w:divBdr>
                <w:top w:val="none" w:sz="0" w:space="0" w:color="auto"/>
                <w:left w:val="none" w:sz="0" w:space="0" w:color="auto"/>
                <w:bottom w:val="none" w:sz="0" w:space="0" w:color="auto"/>
                <w:right w:val="none" w:sz="0" w:space="0" w:color="auto"/>
              </w:divBdr>
            </w:div>
          </w:divsChild>
        </w:div>
        <w:div w:id="1683510830">
          <w:marLeft w:val="0"/>
          <w:marRight w:val="0"/>
          <w:marTop w:val="0"/>
          <w:marBottom w:val="0"/>
          <w:divBdr>
            <w:top w:val="none" w:sz="0" w:space="0" w:color="auto"/>
            <w:left w:val="none" w:sz="0" w:space="0" w:color="auto"/>
            <w:bottom w:val="none" w:sz="0" w:space="0" w:color="auto"/>
            <w:right w:val="none" w:sz="0" w:space="0" w:color="auto"/>
          </w:divBdr>
          <w:divsChild>
            <w:div w:id="1652053494">
              <w:marLeft w:val="0"/>
              <w:marRight w:val="0"/>
              <w:marTop w:val="0"/>
              <w:marBottom w:val="0"/>
              <w:divBdr>
                <w:top w:val="none" w:sz="0" w:space="0" w:color="auto"/>
                <w:left w:val="none" w:sz="0" w:space="0" w:color="auto"/>
                <w:bottom w:val="none" w:sz="0" w:space="0" w:color="auto"/>
                <w:right w:val="none" w:sz="0" w:space="0" w:color="auto"/>
              </w:divBdr>
            </w:div>
          </w:divsChild>
        </w:div>
        <w:div w:id="1787650403">
          <w:marLeft w:val="0"/>
          <w:marRight w:val="0"/>
          <w:marTop w:val="0"/>
          <w:marBottom w:val="0"/>
          <w:divBdr>
            <w:top w:val="none" w:sz="0" w:space="0" w:color="auto"/>
            <w:left w:val="none" w:sz="0" w:space="0" w:color="auto"/>
            <w:bottom w:val="none" w:sz="0" w:space="0" w:color="auto"/>
            <w:right w:val="none" w:sz="0" w:space="0" w:color="auto"/>
          </w:divBdr>
          <w:divsChild>
            <w:div w:id="1399984228">
              <w:marLeft w:val="0"/>
              <w:marRight w:val="0"/>
              <w:marTop w:val="0"/>
              <w:marBottom w:val="0"/>
              <w:divBdr>
                <w:top w:val="none" w:sz="0" w:space="0" w:color="auto"/>
                <w:left w:val="none" w:sz="0" w:space="0" w:color="auto"/>
                <w:bottom w:val="none" w:sz="0" w:space="0" w:color="auto"/>
                <w:right w:val="none" w:sz="0" w:space="0" w:color="auto"/>
              </w:divBdr>
            </w:div>
          </w:divsChild>
        </w:div>
        <w:div w:id="1797798815">
          <w:marLeft w:val="0"/>
          <w:marRight w:val="0"/>
          <w:marTop w:val="0"/>
          <w:marBottom w:val="0"/>
          <w:divBdr>
            <w:top w:val="none" w:sz="0" w:space="0" w:color="auto"/>
            <w:left w:val="none" w:sz="0" w:space="0" w:color="auto"/>
            <w:bottom w:val="none" w:sz="0" w:space="0" w:color="auto"/>
            <w:right w:val="none" w:sz="0" w:space="0" w:color="auto"/>
          </w:divBdr>
          <w:divsChild>
            <w:div w:id="1164399981">
              <w:marLeft w:val="0"/>
              <w:marRight w:val="0"/>
              <w:marTop w:val="0"/>
              <w:marBottom w:val="0"/>
              <w:divBdr>
                <w:top w:val="none" w:sz="0" w:space="0" w:color="auto"/>
                <w:left w:val="none" w:sz="0" w:space="0" w:color="auto"/>
                <w:bottom w:val="none" w:sz="0" w:space="0" w:color="auto"/>
                <w:right w:val="none" w:sz="0" w:space="0" w:color="auto"/>
              </w:divBdr>
            </w:div>
          </w:divsChild>
        </w:div>
        <w:div w:id="1899052033">
          <w:marLeft w:val="0"/>
          <w:marRight w:val="0"/>
          <w:marTop w:val="0"/>
          <w:marBottom w:val="0"/>
          <w:divBdr>
            <w:top w:val="none" w:sz="0" w:space="0" w:color="auto"/>
            <w:left w:val="none" w:sz="0" w:space="0" w:color="auto"/>
            <w:bottom w:val="none" w:sz="0" w:space="0" w:color="auto"/>
            <w:right w:val="none" w:sz="0" w:space="0" w:color="auto"/>
          </w:divBdr>
          <w:divsChild>
            <w:div w:id="677537639">
              <w:marLeft w:val="0"/>
              <w:marRight w:val="0"/>
              <w:marTop w:val="0"/>
              <w:marBottom w:val="0"/>
              <w:divBdr>
                <w:top w:val="none" w:sz="0" w:space="0" w:color="auto"/>
                <w:left w:val="none" w:sz="0" w:space="0" w:color="auto"/>
                <w:bottom w:val="none" w:sz="0" w:space="0" w:color="auto"/>
                <w:right w:val="none" w:sz="0" w:space="0" w:color="auto"/>
              </w:divBdr>
            </w:div>
          </w:divsChild>
        </w:div>
        <w:div w:id="1929729370">
          <w:marLeft w:val="0"/>
          <w:marRight w:val="0"/>
          <w:marTop w:val="0"/>
          <w:marBottom w:val="0"/>
          <w:divBdr>
            <w:top w:val="none" w:sz="0" w:space="0" w:color="auto"/>
            <w:left w:val="none" w:sz="0" w:space="0" w:color="auto"/>
            <w:bottom w:val="none" w:sz="0" w:space="0" w:color="auto"/>
            <w:right w:val="none" w:sz="0" w:space="0" w:color="auto"/>
          </w:divBdr>
          <w:divsChild>
            <w:div w:id="580142344">
              <w:marLeft w:val="0"/>
              <w:marRight w:val="0"/>
              <w:marTop w:val="0"/>
              <w:marBottom w:val="0"/>
              <w:divBdr>
                <w:top w:val="none" w:sz="0" w:space="0" w:color="auto"/>
                <w:left w:val="none" w:sz="0" w:space="0" w:color="auto"/>
                <w:bottom w:val="none" w:sz="0" w:space="0" w:color="auto"/>
                <w:right w:val="none" w:sz="0" w:space="0" w:color="auto"/>
              </w:divBdr>
            </w:div>
          </w:divsChild>
        </w:div>
        <w:div w:id="1943686020">
          <w:marLeft w:val="0"/>
          <w:marRight w:val="0"/>
          <w:marTop w:val="0"/>
          <w:marBottom w:val="0"/>
          <w:divBdr>
            <w:top w:val="none" w:sz="0" w:space="0" w:color="auto"/>
            <w:left w:val="none" w:sz="0" w:space="0" w:color="auto"/>
            <w:bottom w:val="none" w:sz="0" w:space="0" w:color="auto"/>
            <w:right w:val="none" w:sz="0" w:space="0" w:color="auto"/>
          </w:divBdr>
          <w:divsChild>
            <w:div w:id="797646256">
              <w:marLeft w:val="0"/>
              <w:marRight w:val="0"/>
              <w:marTop w:val="0"/>
              <w:marBottom w:val="0"/>
              <w:divBdr>
                <w:top w:val="none" w:sz="0" w:space="0" w:color="auto"/>
                <w:left w:val="none" w:sz="0" w:space="0" w:color="auto"/>
                <w:bottom w:val="none" w:sz="0" w:space="0" w:color="auto"/>
                <w:right w:val="none" w:sz="0" w:space="0" w:color="auto"/>
              </w:divBdr>
            </w:div>
          </w:divsChild>
        </w:div>
        <w:div w:id="2034265020">
          <w:marLeft w:val="0"/>
          <w:marRight w:val="0"/>
          <w:marTop w:val="0"/>
          <w:marBottom w:val="0"/>
          <w:divBdr>
            <w:top w:val="none" w:sz="0" w:space="0" w:color="auto"/>
            <w:left w:val="none" w:sz="0" w:space="0" w:color="auto"/>
            <w:bottom w:val="none" w:sz="0" w:space="0" w:color="auto"/>
            <w:right w:val="none" w:sz="0" w:space="0" w:color="auto"/>
          </w:divBdr>
          <w:divsChild>
            <w:div w:id="2000846079">
              <w:marLeft w:val="0"/>
              <w:marRight w:val="0"/>
              <w:marTop w:val="0"/>
              <w:marBottom w:val="0"/>
              <w:divBdr>
                <w:top w:val="none" w:sz="0" w:space="0" w:color="auto"/>
                <w:left w:val="none" w:sz="0" w:space="0" w:color="auto"/>
                <w:bottom w:val="none" w:sz="0" w:space="0" w:color="auto"/>
                <w:right w:val="none" w:sz="0" w:space="0" w:color="auto"/>
              </w:divBdr>
            </w:div>
          </w:divsChild>
        </w:div>
        <w:div w:id="2091342464">
          <w:marLeft w:val="0"/>
          <w:marRight w:val="0"/>
          <w:marTop w:val="0"/>
          <w:marBottom w:val="0"/>
          <w:divBdr>
            <w:top w:val="none" w:sz="0" w:space="0" w:color="auto"/>
            <w:left w:val="none" w:sz="0" w:space="0" w:color="auto"/>
            <w:bottom w:val="none" w:sz="0" w:space="0" w:color="auto"/>
            <w:right w:val="none" w:sz="0" w:space="0" w:color="auto"/>
          </w:divBdr>
          <w:divsChild>
            <w:div w:id="669603929">
              <w:marLeft w:val="0"/>
              <w:marRight w:val="0"/>
              <w:marTop w:val="0"/>
              <w:marBottom w:val="0"/>
              <w:divBdr>
                <w:top w:val="none" w:sz="0" w:space="0" w:color="auto"/>
                <w:left w:val="none" w:sz="0" w:space="0" w:color="auto"/>
                <w:bottom w:val="none" w:sz="0" w:space="0" w:color="auto"/>
                <w:right w:val="none" w:sz="0" w:space="0" w:color="auto"/>
              </w:divBdr>
            </w:div>
          </w:divsChild>
        </w:div>
        <w:div w:id="2112894426">
          <w:marLeft w:val="0"/>
          <w:marRight w:val="0"/>
          <w:marTop w:val="0"/>
          <w:marBottom w:val="0"/>
          <w:divBdr>
            <w:top w:val="none" w:sz="0" w:space="0" w:color="auto"/>
            <w:left w:val="none" w:sz="0" w:space="0" w:color="auto"/>
            <w:bottom w:val="none" w:sz="0" w:space="0" w:color="auto"/>
            <w:right w:val="none" w:sz="0" w:space="0" w:color="auto"/>
          </w:divBdr>
          <w:divsChild>
            <w:div w:id="581455177">
              <w:marLeft w:val="0"/>
              <w:marRight w:val="0"/>
              <w:marTop w:val="0"/>
              <w:marBottom w:val="0"/>
              <w:divBdr>
                <w:top w:val="none" w:sz="0" w:space="0" w:color="auto"/>
                <w:left w:val="none" w:sz="0" w:space="0" w:color="auto"/>
                <w:bottom w:val="none" w:sz="0" w:space="0" w:color="auto"/>
                <w:right w:val="none" w:sz="0" w:space="0" w:color="auto"/>
              </w:divBdr>
            </w:div>
          </w:divsChild>
        </w:div>
        <w:div w:id="2129424955">
          <w:marLeft w:val="0"/>
          <w:marRight w:val="0"/>
          <w:marTop w:val="0"/>
          <w:marBottom w:val="0"/>
          <w:divBdr>
            <w:top w:val="none" w:sz="0" w:space="0" w:color="auto"/>
            <w:left w:val="none" w:sz="0" w:space="0" w:color="auto"/>
            <w:bottom w:val="none" w:sz="0" w:space="0" w:color="auto"/>
            <w:right w:val="none" w:sz="0" w:space="0" w:color="auto"/>
          </w:divBdr>
          <w:divsChild>
            <w:div w:id="882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8087">
      <w:bodyDiv w:val="1"/>
      <w:marLeft w:val="0"/>
      <w:marRight w:val="0"/>
      <w:marTop w:val="0"/>
      <w:marBottom w:val="0"/>
      <w:divBdr>
        <w:top w:val="none" w:sz="0" w:space="0" w:color="auto"/>
        <w:left w:val="none" w:sz="0" w:space="0" w:color="auto"/>
        <w:bottom w:val="none" w:sz="0" w:space="0" w:color="auto"/>
        <w:right w:val="none" w:sz="0" w:space="0" w:color="auto"/>
      </w:divBdr>
      <w:divsChild>
        <w:div w:id="1317612255">
          <w:marLeft w:val="-720"/>
          <w:marRight w:val="0"/>
          <w:marTop w:val="0"/>
          <w:marBottom w:val="0"/>
          <w:divBdr>
            <w:top w:val="none" w:sz="0" w:space="0" w:color="auto"/>
            <w:left w:val="none" w:sz="0" w:space="0" w:color="auto"/>
            <w:bottom w:val="none" w:sz="0" w:space="0" w:color="auto"/>
            <w:right w:val="none" w:sz="0" w:space="0" w:color="auto"/>
          </w:divBdr>
        </w:div>
      </w:divsChild>
    </w:div>
    <w:div w:id="1238054350">
      <w:bodyDiv w:val="1"/>
      <w:marLeft w:val="0"/>
      <w:marRight w:val="0"/>
      <w:marTop w:val="0"/>
      <w:marBottom w:val="0"/>
      <w:divBdr>
        <w:top w:val="none" w:sz="0" w:space="0" w:color="auto"/>
        <w:left w:val="none" w:sz="0" w:space="0" w:color="auto"/>
        <w:bottom w:val="none" w:sz="0" w:space="0" w:color="auto"/>
        <w:right w:val="none" w:sz="0" w:space="0" w:color="auto"/>
      </w:divBdr>
    </w:div>
    <w:div w:id="1249460264">
      <w:bodyDiv w:val="1"/>
      <w:marLeft w:val="0"/>
      <w:marRight w:val="0"/>
      <w:marTop w:val="0"/>
      <w:marBottom w:val="0"/>
      <w:divBdr>
        <w:top w:val="none" w:sz="0" w:space="0" w:color="auto"/>
        <w:left w:val="none" w:sz="0" w:space="0" w:color="auto"/>
        <w:bottom w:val="none" w:sz="0" w:space="0" w:color="auto"/>
        <w:right w:val="none" w:sz="0" w:space="0" w:color="auto"/>
      </w:divBdr>
    </w:div>
    <w:div w:id="1298995084">
      <w:bodyDiv w:val="1"/>
      <w:marLeft w:val="0"/>
      <w:marRight w:val="0"/>
      <w:marTop w:val="0"/>
      <w:marBottom w:val="0"/>
      <w:divBdr>
        <w:top w:val="none" w:sz="0" w:space="0" w:color="auto"/>
        <w:left w:val="none" w:sz="0" w:space="0" w:color="auto"/>
        <w:bottom w:val="none" w:sz="0" w:space="0" w:color="auto"/>
        <w:right w:val="none" w:sz="0" w:space="0" w:color="auto"/>
      </w:divBdr>
    </w:div>
    <w:div w:id="1308317941">
      <w:bodyDiv w:val="1"/>
      <w:marLeft w:val="0"/>
      <w:marRight w:val="0"/>
      <w:marTop w:val="0"/>
      <w:marBottom w:val="0"/>
      <w:divBdr>
        <w:top w:val="none" w:sz="0" w:space="0" w:color="auto"/>
        <w:left w:val="none" w:sz="0" w:space="0" w:color="auto"/>
        <w:bottom w:val="none" w:sz="0" w:space="0" w:color="auto"/>
        <w:right w:val="none" w:sz="0" w:space="0" w:color="auto"/>
      </w:divBdr>
    </w:div>
    <w:div w:id="1341855429">
      <w:bodyDiv w:val="1"/>
      <w:marLeft w:val="0"/>
      <w:marRight w:val="0"/>
      <w:marTop w:val="0"/>
      <w:marBottom w:val="0"/>
      <w:divBdr>
        <w:top w:val="none" w:sz="0" w:space="0" w:color="auto"/>
        <w:left w:val="none" w:sz="0" w:space="0" w:color="auto"/>
        <w:bottom w:val="none" w:sz="0" w:space="0" w:color="auto"/>
        <w:right w:val="none" w:sz="0" w:space="0" w:color="auto"/>
      </w:divBdr>
      <w:divsChild>
        <w:div w:id="44718296">
          <w:marLeft w:val="0"/>
          <w:marRight w:val="0"/>
          <w:marTop w:val="0"/>
          <w:marBottom w:val="0"/>
          <w:divBdr>
            <w:top w:val="none" w:sz="0" w:space="0" w:color="auto"/>
            <w:left w:val="none" w:sz="0" w:space="0" w:color="auto"/>
            <w:bottom w:val="none" w:sz="0" w:space="0" w:color="auto"/>
            <w:right w:val="none" w:sz="0" w:space="0" w:color="auto"/>
          </w:divBdr>
          <w:divsChild>
            <w:div w:id="2135706252">
              <w:marLeft w:val="0"/>
              <w:marRight w:val="0"/>
              <w:marTop w:val="0"/>
              <w:marBottom w:val="0"/>
              <w:divBdr>
                <w:top w:val="none" w:sz="0" w:space="0" w:color="auto"/>
                <w:left w:val="none" w:sz="0" w:space="0" w:color="auto"/>
                <w:bottom w:val="none" w:sz="0" w:space="0" w:color="auto"/>
                <w:right w:val="none" w:sz="0" w:space="0" w:color="auto"/>
              </w:divBdr>
            </w:div>
          </w:divsChild>
        </w:div>
        <w:div w:id="49966795">
          <w:marLeft w:val="0"/>
          <w:marRight w:val="0"/>
          <w:marTop w:val="0"/>
          <w:marBottom w:val="0"/>
          <w:divBdr>
            <w:top w:val="none" w:sz="0" w:space="0" w:color="auto"/>
            <w:left w:val="none" w:sz="0" w:space="0" w:color="auto"/>
            <w:bottom w:val="none" w:sz="0" w:space="0" w:color="auto"/>
            <w:right w:val="none" w:sz="0" w:space="0" w:color="auto"/>
          </w:divBdr>
          <w:divsChild>
            <w:div w:id="655300603">
              <w:marLeft w:val="0"/>
              <w:marRight w:val="0"/>
              <w:marTop w:val="0"/>
              <w:marBottom w:val="0"/>
              <w:divBdr>
                <w:top w:val="none" w:sz="0" w:space="0" w:color="auto"/>
                <w:left w:val="none" w:sz="0" w:space="0" w:color="auto"/>
                <w:bottom w:val="none" w:sz="0" w:space="0" w:color="auto"/>
                <w:right w:val="none" w:sz="0" w:space="0" w:color="auto"/>
              </w:divBdr>
            </w:div>
          </w:divsChild>
        </w:div>
        <w:div w:id="90591209">
          <w:marLeft w:val="0"/>
          <w:marRight w:val="0"/>
          <w:marTop w:val="0"/>
          <w:marBottom w:val="0"/>
          <w:divBdr>
            <w:top w:val="none" w:sz="0" w:space="0" w:color="auto"/>
            <w:left w:val="none" w:sz="0" w:space="0" w:color="auto"/>
            <w:bottom w:val="none" w:sz="0" w:space="0" w:color="auto"/>
            <w:right w:val="none" w:sz="0" w:space="0" w:color="auto"/>
          </w:divBdr>
          <w:divsChild>
            <w:div w:id="239142252">
              <w:marLeft w:val="0"/>
              <w:marRight w:val="0"/>
              <w:marTop w:val="0"/>
              <w:marBottom w:val="0"/>
              <w:divBdr>
                <w:top w:val="none" w:sz="0" w:space="0" w:color="auto"/>
                <w:left w:val="none" w:sz="0" w:space="0" w:color="auto"/>
                <w:bottom w:val="none" w:sz="0" w:space="0" w:color="auto"/>
                <w:right w:val="none" w:sz="0" w:space="0" w:color="auto"/>
              </w:divBdr>
            </w:div>
          </w:divsChild>
        </w:div>
        <w:div w:id="114755633">
          <w:marLeft w:val="0"/>
          <w:marRight w:val="0"/>
          <w:marTop w:val="0"/>
          <w:marBottom w:val="0"/>
          <w:divBdr>
            <w:top w:val="none" w:sz="0" w:space="0" w:color="auto"/>
            <w:left w:val="none" w:sz="0" w:space="0" w:color="auto"/>
            <w:bottom w:val="none" w:sz="0" w:space="0" w:color="auto"/>
            <w:right w:val="none" w:sz="0" w:space="0" w:color="auto"/>
          </w:divBdr>
          <w:divsChild>
            <w:div w:id="76440096">
              <w:marLeft w:val="0"/>
              <w:marRight w:val="0"/>
              <w:marTop w:val="0"/>
              <w:marBottom w:val="0"/>
              <w:divBdr>
                <w:top w:val="none" w:sz="0" w:space="0" w:color="auto"/>
                <w:left w:val="none" w:sz="0" w:space="0" w:color="auto"/>
                <w:bottom w:val="none" w:sz="0" w:space="0" w:color="auto"/>
                <w:right w:val="none" w:sz="0" w:space="0" w:color="auto"/>
              </w:divBdr>
            </w:div>
          </w:divsChild>
        </w:div>
        <w:div w:id="141583301">
          <w:marLeft w:val="0"/>
          <w:marRight w:val="0"/>
          <w:marTop w:val="0"/>
          <w:marBottom w:val="0"/>
          <w:divBdr>
            <w:top w:val="none" w:sz="0" w:space="0" w:color="auto"/>
            <w:left w:val="none" w:sz="0" w:space="0" w:color="auto"/>
            <w:bottom w:val="none" w:sz="0" w:space="0" w:color="auto"/>
            <w:right w:val="none" w:sz="0" w:space="0" w:color="auto"/>
          </w:divBdr>
          <w:divsChild>
            <w:div w:id="1665276890">
              <w:marLeft w:val="0"/>
              <w:marRight w:val="0"/>
              <w:marTop w:val="0"/>
              <w:marBottom w:val="0"/>
              <w:divBdr>
                <w:top w:val="none" w:sz="0" w:space="0" w:color="auto"/>
                <w:left w:val="none" w:sz="0" w:space="0" w:color="auto"/>
                <w:bottom w:val="none" w:sz="0" w:space="0" w:color="auto"/>
                <w:right w:val="none" w:sz="0" w:space="0" w:color="auto"/>
              </w:divBdr>
            </w:div>
          </w:divsChild>
        </w:div>
        <w:div w:id="160245409">
          <w:marLeft w:val="0"/>
          <w:marRight w:val="0"/>
          <w:marTop w:val="0"/>
          <w:marBottom w:val="0"/>
          <w:divBdr>
            <w:top w:val="none" w:sz="0" w:space="0" w:color="auto"/>
            <w:left w:val="none" w:sz="0" w:space="0" w:color="auto"/>
            <w:bottom w:val="none" w:sz="0" w:space="0" w:color="auto"/>
            <w:right w:val="none" w:sz="0" w:space="0" w:color="auto"/>
          </w:divBdr>
          <w:divsChild>
            <w:div w:id="1852985773">
              <w:marLeft w:val="0"/>
              <w:marRight w:val="0"/>
              <w:marTop w:val="0"/>
              <w:marBottom w:val="0"/>
              <w:divBdr>
                <w:top w:val="none" w:sz="0" w:space="0" w:color="auto"/>
                <w:left w:val="none" w:sz="0" w:space="0" w:color="auto"/>
                <w:bottom w:val="none" w:sz="0" w:space="0" w:color="auto"/>
                <w:right w:val="none" w:sz="0" w:space="0" w:color="auto"/>
              </w:divBdr>
            </w:div>
          </w:divsChild>
        </w:div>
        <w:div w:id="229661090">
          <w:marLeft w:val="0"/>
          <w:marRight w:val="0"/>
          <w:marTop w:val="0"/>
          <w:marBottom w:val="0"/>
          <w:divBdr>
            <w:top w:val="none" w:sz="0" w:space="0" w:color="auto"/>
            <w:left w:val="none" w:sz="0" w:space="0" w:color="auto"/>
            <w:bottom w:val="none" w:sz="0" w:space="0" w:color="auto"/>
            <w:right w:val="none" w:sz="0" w:space="0" w:color="auto"/>
          </w:divBdr>
          <w:divsChild>
            <w:div w:id="2006082177">
              <w:marLeft w:val="0"/>
              <w:marRight w:val="0"/>
              <w:marTop w:val="0"/>
              <w:marBottom w:val="0"/>
              <w:divBdr>
                <w:top w:val="none" w:sz="0" w:space="0" w:color="auto"/>
                <w:left w:val="none" w:sz="0" w:space="0" w:color="auto"/>
                <w:bottom w:val="none" w:sz="0" w:space="0" w:color="auto"/>
                <w:right w:val="none" w:sz="0" w:space="0" w:color="auto"/>
              </w:divBdr>
            </w:div>
          </w:divsChild>
        </w:div>
        <w:div w:id="245848155">
          <w:marLeft w:val="0"/>
          <w:marRight w:val="0"/>
          <w:marTop w:val="0"/>
          <w:marBottom w:val="0"/>
          <w:divBdr>
            <w:top w:val="none" w:sz="0" w:space="0" w:color="auto"/>
            <w:left w:val="none" w:sz="0" w:space="0" w:color="auto"/>
            <w:bottom w:val="none" w:sz="0" w:space="0" w:color="auto"/>
            <w:right w:val="none" w:sz="0" w:space="0" w:color="auto"/>
          </w:divBdr>
          <w:divsChild>
            <w:div w:id="1074204660">
              <w:marLeft w:val="0"/>
              <w:marRight w:val="0"/>
              <w:marTop w:val="0"/>
              <w:marBottom w:val="0"/>
              <w:divBdr>
                <w:top w:val="none" w:sz="0" w:space="0" w:color="auto"/>
                <w:left w:val="none" w:sz="0" w:space="0" w:color="auto"/>
                <w:bottom w:val="none" w:sz="0" w:space="0" w:color="auto"/>
                <w:right w:val="none" w:sz="0" w:space="0" w:color="auto"/>
              </w:divBdr>
            </w:div>
          </w:divsChild>
        </w:div>
        <w:div w:id="260838776">
          <w:marLeft w:val="0"/>
          <w:marRight w:val="0"/>
          <w:marTop w:val="0"/>
          <w:marBottom w:val="0"/>
          <w:divBdr>
            <w:top w:val="none" w:sz="0" w:space="0" w:color="auto"/>
            <w:left w:val="none" w:sz="0" w:space="0" w:color="auto"/>
            <w:bottom w:val="none" w:sz="0" w:space="0" w:color="auto"/>
            <w:right w:val="none" w:sz="0" w:space="0" w:color="auto"/>
          </w:divBdr>
          <w:divsChild>
            <w:div w:id="30352130">
              <w:marLeft w:val="0"/>
              <w:marRight w:val="0"/>
              <w:marTop w:val="0"/>
              <w:marBottom w:val="0"/>
              <w:divBdr>
                <w:top w:val="none" w:sz="0" w:space="0" w:color="auto"/>
                <w:left w:val="none" w:sz="0" w:space="0" w:color="auto"/>
                <w:bottom w:val="none" w:sz="0" w:space="0" w:color="auto"/>
                <w:right w:val="none" w:sz="0" w:space="0" w:color="auto"/>
              </w:divBdr>
            </w:div>
          </w:divsChild>
        </w:div>
        <w:div w:id="310182499">
          <w:marLeft w:val="0"/>
          <w:marRight w:val="0"/>
          <w:marTop w:val="0"/>
          <w:marBottom w:val="0"/>
          <w:divBdr>
            <w:top w:val="none" w:sz="0" w:space="0" w:color="auto"/>
            <w:left w:val="none" w:sz="0" w:space="0" w:color="auto"/>
            <w:bottom w:val="none" w:sz="0" w:space="0" w:color="auto"/>
            <w:right w:val="none" w:sz="0" w:space="0" w:color="auto"/>
          </w:divBdr>
          <w:divsChild>
            <w:div w:id="1347056365">
              <w:marLeft w:val="0"/>
              <w:marRight w:val="0"/>
              <w:marTop w:val="0"/>
              <w:marBottom w:val="0"/>
              <w:divBdr>
                <w:top w:val="none" w:sz="0" w:space="0" w:color="auto"/>
                <w:left w:val="none" w:sz="0" w:space="0" w:color="auto"/>
                <w:bottom w:val="none" w:sz="0" w:space="0" w:color="auto"/>
                <w:right w:val="none" w:sz="0" w:space="0" w:color="auto"/>
              </w:divBdr>
            </w:div>
          </w:divsChild>
        </w:div>
        <w:div w:id="314454320">
          <w:marLeft w:val="0"/>
          <w:marRight w:val="0"/>
          <w:marTop w:val="0"/>
          <w:marBottom w:val="0"/>
          <w:divBdr>
            <w:top w:val="none" w:sz="0" w:space="0" w:color="auto"/>
            <w:left w:val="none" w:sz="0" w:space="0" w:color="auto"/>
            <w:bottom w:val="none" w:sz="0" w:space="0" w:color="auto"/>
            <w:right w:val="none" w:sz="0" w:space="0" w:color="auto"/>
          </w:divBdr>
          <w:divsChild>
            <w:div w:id="388310880">
              <w:marLeft w:val="0"/>
              <w:marRight w:val="0"/>
              <w:marTop w:val="0"/>
              <w:marBottom w:val="0"/>
              <w:divBdr>
                <w:top w:val="none" w:sz="0" w:space="0" w:color="auto"/>
                <w:left w:val="none" w:sz="0" w:space="0" w:color="auto"/>
                <w:bottom w:val="none" w:sz="0" w:space="0" w:color="auto"/>
                <w:right w:val="none" w:sz="0" w:space="0" w:color="auto"/>
              </w:divBdr>
            </w:div>
          </w:divsChild>
        </w:div>
        <w:div w:id="336270152">
          <w:marLeft w:val="0"/>
          <w:marRight w:val="0"/>
          <w:marTop w:val="0"/>
          <w:marBottom w:val="0"/>
          <w:divBdr>
            <w:top w:val="none" w:sz="0" w:space="0" w:color="auto"/>
            <w:left w:val="none" w:sz="0" w:space="0" w:color="auto"/>
            <w:bottom w:val="none" w:sz="0" w:space="0" w:color="auto"/>
            <w:right w:val="none" w:sz="0" w:space="0" w:color="auto"/>
          </w:divBdr>
          <w:divsChild>
            <w:div w:id="1840652564">
              <w:marLeft w:val="0"/>
              <w:marRight w:val="0"/>
              <w:marTop w:val="0"/>
              <w:marBottom w:val="0"/>
              <w:divBdr>
                <w:top w:val="none" w:sz="0" w:space="0" w:color="auto"/>
                <w:left w:val="none" w:sz="0" w:space="0" w:color="auto"/>
                <w:bottom w:val="none" w:sz="0" w:space="0" w:color="auto"/>
                <w:right w:val="none" w:sz="0" w:space="0" w:color="auto"/>
              </w:divBdr>
            </w:div>
          </w:divsChild>
        </w:div>
        <w:div w:id="449319040">
          <w:marLeft w:val="0"/>
          <w:marRight w:val="0"/>
          <w:marTop w:val="0"/>
          <w:marBottom w:val="0"/>
          <w:divBdr>
            <w:top w:val="none" w:sz="0" w:space="0" w:color="auto"/>
            <w:left w:val="none" w:sz="0" w:space="0" w:color="auto"/>
            <w:bottom w:val="none" w:sz="0" w:space="0" w:color="auto"/>
            <w:right w:val="none" w:sz="0" w:space="0" w:color="auto"/>
          </w:divBdr>
          <w:divsChild>
            <w:div w:id="486868306">
              <w:marLeft w:val="0"/>
              <w:marRight w:val="0"/>
              <w:marTop w:val="0"/>
              <w:marBottom w:val="0"/>
              <w:divBdr>
                <w:top w:val="none" w:sz="0" w:space="0" w:color="auto"/>
                <w:left w:val="none" w:sz="0" w:space="0" w:color="auto"/>
                <w:bottom w:val="none" w:sz="0" w:space="0" w:color="auto"/>
                <w:right w:val="none" w:sz="0" w:space="0" w:color="auto"/>
              </w:divBdr>
            </w:div>
          </w:divsChild>
        </w:div>
        <w:div w:id="465006509">
          <w:marLeft w:val="0"/>
          <w:marRight w:val="0"/>
          <w:marTop w:val="0"/>
          <w:marBottom w:val="0"/>
          <w:divBdr>
            <w:top w:val="none" w:sz="0" w:space="0" w:color="auto"/>
            <w:left w:val="none" w:sz="0" w:space="0" w:color="auto"/>
            <w:bottom w:val="none" w:sz="0" w:space="0" w:color="auto"/>
            <w:right w:val="none" w:sz="0" w:space="0" w:color="auto"/>
          </w:divBdr>
          <w:divsChild>
            <w:div w:id="1816600462">
              <w:marLeft w:val="0"/>
              <w:marRight w:val="0"/>
              <w:marTop w:val="0"/>
              <w:marBottom w:val="0"/>
              <w:divBdr>
                <w:top w:val="none" w:sz="0" w:space="0" w:color="auto"/>
                <w:left w:val="none" w:sz="0" w:space="0" w:color="auto"/>
                <w:bottom w:val="none" w:sz="0" w:space="0" w:color="auto"/>
                <w:right w:val="none" w:sz="0" w:space="0" w:color="auto"/>
              </w:divBdr>
            </w:div>
          </w:divsChild>
        </w:div>
        <w:div w:id="484051768">
          <w:marLeft w:val="0"/>
          <w:marRight w:val="0"/>
          <w:marTop w:val="0"/>
          <w:marBottom w:val="0"/>
          <w:divBdr>
            <w:top w:val="none" w:sz="0" w:space="0" w:color="auto"/>
            <w:left w:val="none" w:sz="0" w:space="0" w:color="auto"/>
            <w:bottom w:val="none" w:sz="0" w:space="0" w:color="auto"/>
            <w:right w:val="none" w:sz="0" w:space="0" w:color="auto"/>
          </w:divBdr>
          <w:divsChild>
            <w:div w:id="1201087041">
              <w:marLeft w:val="0"/>
              <w:marRight w:val="0"/>
              <w:marTop w:val="0"/>
              <w:marBottom w:val="0"/>
              <w:divBdr>
                <w:top w:val="none" w:sz="0" w:space="0" w:color="auto"/>
                <w:left w:val="none" w:sz="0" w:space="0" w:color="auto"/>
                <w:bottom w:val="none" w:sz="0" w:space="0" w:color="auto"/>
                <w:right w:val="none" w:sz="0" w:space="0" w:color="auto"/>
              </w:divBdr>
            </w:div>
          </w:divsChild>
        </w:div>
        <w:div w:id="533543029">
          <w:marLeft w:val="0"/>
          <w:marRight w:val="0"/>
          <w:marTop w:val="0"/>
          <w:marBottom w:val="0"/>
          <w:divBdr>
            <w:top w:val="none" w:sz="0" w:space="0" w:color="auto"/>
            <w:left w:val="none" w:sz="0" w:space="0" w:color="auto"/>
            <w:bottom w:val="none" w:sz="0" w:space="0" w:color="auto"/>
            <w:right w:val="none" w:sz="0" w:space="0" w:color="auto"/>
          </w:divBdr>
          <w:divsChild>
            <w:div w:id="361052441">
              <w:marLeft w:val="0"/>
              <w:marRight w:val="0"/>
              <w:marTop w:val="0"/>
              <w:marBottom w:val="0"/>
              <w:divBdr>
                <w:top w:val="none" w:sz="0" w:space="0" w:color="auto"/>
                <w:left w:val="none" w:sz="0" w:space="0" w:color="auto"/>
                <w:bottom w:val="none" w:sz="0" w:space="0" w:color="auto"/>
                <w:right w:val="none" w:sz="0" w:space="0" w:color="auto"/>
              </w:divBdr>
            </w:div>
          </w:divsChild>
        </w:div>
        <w:div w:id="564611194">
          <w:marLeft w:val="0"/>
          <w:marRight w:val="0"/>
          <w:marTop w:val="0"/>
          <w:marBottom w:val="0"/>
          <w:divBdr>
            <w:top w:val="none" w:sz="0" w:space="0" w:color="auto"/>
            <w:left w:val="none" w:sz="0" w:space="0" w:color="auto"/>
            <w:bottom w:val="none" w:sz="0" w:space="0" w:color="auto"/>
            <w:right w:val="none" w:sz="0" w:space="0" w:color="auto"/>
          </w:divBdr>
          <w:divsChild>
            <w:div w:id="1598055699">
              <w:marLeft w:val="0"/>
              <w:marRight w:val="0"/>
              <w:marTop w:val="0"/>
              <w:marBottom w:val="0"/>
              <w:divBdr>
                <w:top w:val="none" w:sz="0" w:space="0" w:color="auto"/>
                <w:left w:val="none" w:sz="0" w:space="0" w:color="auto"/>
                <w:bottom w:val="none" w:sz="0" w:space="0" w:color="auto"/>
                <w:right w:val="none" w:sz="0" w:space="0" w:color="auto"/>
              </w:divBdr>
            </w:div>
          </w:divsChild>
        </w:div>
        <w:div w:id="643119000">
          <w:marLeft w:val="0"/>
          <w:marRight w:val="0"/>
          <w:marTop w:val="0"/>
          <w:marBottom w:val="0"/>
          <w:divBdr>
            <w:top w:val="none" w:sz="0" w:space="0" w:color="auto"/>
            <w:left w:val="none" w:sz="0" w:space="0" w:color="auto"/>
            <w:bottom w:val="none" w:sz="0" w:space="0" w:color="auto"/>
            <w:right w:val="none" w:sz="0" w:space="0" w:color="auto"/>
          </w:divBdr>
          <w:divsChild>
            <w:div w:id="1151289190">
              <w:marLeft w:val="0"/>
              <w:marRight w:val="0"/>
              <w:marTop w:val="0"/>
              <w:marBottom w:val="0"/>
              <w:divBdr>
                <w:top w:val="none" w:sz="0" w:space="0" w:color="auto"/>
                <w:left w:val="none" w:sz="0" w:space="0" w:color="auto"/>
                <w:bottom w:val="none" w:sz="0" w:space="0" w:color="auto"/>
                <w:right w:val="none" w:sz="0" w:space="0" w:color="auto"/>
              </w:divBdr>
            </w:div>
          </w:divsChild>
        </w:div>
        <w:div w:id="728923794">
          <w:marLeft w:val="0"/>
          <w:marRight w:val="0"/>
          <w:marTop w:val="0"/>
          <w:marBottom w:val="0"/>
          <w:divBdr>
            <w:top w:val="none" w:sz="0" w:space="0" w:color="auto"/>
            <w:left w:val="none" w:sz="0" w:space="0" w:color="auto"/>
            <w:bottom w:val="none" w:sz="0" w:space="0" w:color="auto"/>
            <w:right w:val="none" w:sz="0" w:space="0" w:color="auto"/>
          </w:divBdr>
          <w:divsChild>
            <w:div w:id="2052262150">
              <w:marLeft w:val="0"/>
              <w:marRight w:val="0"/>
              <w:marTop w:val="0"/>
              <w:marBottom w:val="0"/>
              <w:divBdr>
                <w:top w:val="none" w:sz="0" w:space="0" w:color="auto"/>
                <w:left w:val="none" w:sz="0" w:space="0" w:color="auto"/>
                <w:bottom w:val="none" w:sz="0" w:space="0" w:color="auto"/>
                <w:right w:val="none" w:sz="0" w:space="0" w:color="auto"/>
              </w:divBdr>
            </w:div>
          </w:divsChild>
        </w:div>
        <w:div w:id="770901901">
          <w:marLeft w:val="0"/>
          <w:marRight w:val="0"/>
          <w:marTop w:val="0"/>
          <w:marBottom w:val="0"/>
          <w:divBdr>
            <w:top w:val="none" w:sz="0" w:space="0" w:color="auto"/>
            <w:left w:val="none" w:sz="0" w:space="0" w:color="auto"/>
            <w:bottom w:val="none" w:sz="0" w:space="0" w:color="auto"/>
            <w:right w:val="none" w:sz="0" w:space="0" w:color="auto"/>
          </w:divBdr>
          <w:divsChild>
            <w:div w:id="1413164410">
              <w:marLeft w:val="0"/>
              <w:marRight w:val="0"/>
              <w:marTop w:val="0"/>
              <w:marBottom w:val="0"/>
              <w:divBdr>
                <w:top w:val="none" w:sz="0" w:space="0" w:color="auto"/>
                <w:left w:val="none" w:sz="0" w:space="0" w:color="auto"/>
                <w:bottom w:val="none" w:sz="0" w:space="0" w:color="auto"/>
                <w:right w:val="none" w:sz="0" w:space="0" w:color="auto"/>
              </w:divBdr>
            </w:div>
          </w:divsChild>
        </w:div>
        <w:div w:id="774253087">
          <w:marLeft w:val="0"/>
          <w:marRight w:val="0"/>
          <w:marTop w:val="0"/>
          <w:marBottom w:val="0"/>
          <w:divBdr>
            <w:top w:val="none" w:sz="0" w:space="0" w:color="auto"/>
            <w:left w:val="none" w:sz="0" w:space="0" w:color="auto"/>
            <w:bottom w:val="none" w:sz="0" w:space="0" w:color="auto"/>
            <w:right w:val="none" w:sz="0" w:space="0" w:color="auto"/>
          </w:divBdr>
          <w:divsChild>
            <w:div w:id="61028657">
              <w:marLeft w:val="0"/>
              <w:marRight w:val="0"/>
              <w:marTop w:val="0"/>
              <w:marBottom w:val="0"/>
              <w:divBdr>
                <w:top w:val="none" w:sz="0" w:space="0" w:color="auto"/>
                <w:left w:val="none" w:sz="0" w:space="0" w:color="auto"/>
                <w:bottom w:val="none" w:sz="0" w:space="0" w:color="auto"/>
                <w:right w:val="none" w:sz="0" w:space="0" w:color="auto"/>
              </w:divBdr>
            </w:div>
          </w:divsChild>
        </w:div>
        <w:div w:id="816916494">
          <w:marLeft w:val="0"/>
          <w:marRight w:val="0"/>
          <w:marTop w:val="0"/>
          <w:marBottom w:val="0"/>
          <w:divBdr>
            <w:top w:val="none" w:sz="0" w:space="0" w:color="auto"/>
            <w:left w:val="none" w:sz="0" w:space="0" w:color="auto"/>
            <w:bottom w:val="none" w:sz="0" w:space="0" w:color="auto"/>
            <w:right w:val="none" w:sz="0" w:space="0" w:color="auto"/>
          </w:divBdr>
          <w:divsChild>
            <w:div w:id="1040515116">
              <w:marLeft w:val="0"/>
              <w:marRight w:val="0"/>
              <w:marTop w:val="0"/>
              <w:marBottom w:val="0"/>
              <w:divBdr>
                <w:top w:val="none" w:sz="0" w:space="0" w:color="auto"/>
                <w:left w:val="none" w:sz="0" w:space="0" w:color="auto"/>
                <w:bottom w:val="none" w:sz="0" w:space="0" w:color="auto"/>
                <w:right w:val="none" w:sz="0" w:space="0" w:color="auto"/>
              </w:divBdr>
            </w:div>
          </w:divsChild>
        </w:div>
        <w:div w:id="818569873">
          <w:marLeft w:val="0"/>
          <w:marRight w:val="0"/>
          <w:marTop w:val="0"/>
          <w:marBottom w:val="0"/>
          <w:divBdr>
            <w:top w:val="none" w:sz="0" w:space="0" w:color="auto"/>
            <w:left w:val="none" w:sz="0" w:space="0" w:color="auto"/>
            <w:bottom w:val="none" w:sz="0" w:space="0" w:color="auto"/>
            <w:right w:val="none" w:sz="0" w:space="0" w:color="auto"/>
          </w:divBdr>
          <w:divsChild>
            <w:div w:id="273944181">
              <w:marLeft w:val="0"/>
              <w:marRight w:val="0"/>
              <w:marTop w:val="0"/>
              <w:marBottom w:val="0"/>
              <w:divBdr>
                <w:top w:val="none" w:sz="0" w:space="0" w:color="auto"/>
                <w:left w:val="none" w:sz="0" w:space="0" w:color="auto"/>
                <w:bottom w:val="none" w:sz="0" w:space="0" w:color="auto"/>
                <w:right w:val="none" w:sz="0" w:space="0" w:color="auto"/>
              </w:divBdr>
            </w:div>
          </w:divsChild>
        </w:div>
        <w:div w:id="884298885">
          <w:marLeft w:val="0"/>
          <w:marRight w:val="0"/>
          <w:marTop w:val="0"/>
          <w:marBottom w:val="0"/>
          <w:divBdr>
            <w:top w:val="none" w:sz="0" w:space="0" w:color="auto"/>
            <w:left w:val="none" w:sz="0" w:space="0" w:color="auto"/>
            <w:bottom w:val="none" w:sz="0" w:space="0" w:color="auto"/>
            <w:right w:val="none" w:sz="0" w:space="0" w:color="auto"/>
          </w:divBdr>
          <w:divsChild>
            <w:div w:id="1021856558">
              <w:marLeft w:val="0"/>
              <w:marRight w:val="0"/>
              <w:marTop w:val="0"/>
              <w:marBottom w:val="0"/>
              <w:divBdr>
                <w:top w:val="none" w:sz="0" w:space="0" w:color="auto"/>
                <w:left w:val="none" w:sz="0" w:space="0" w:color="auto"/>
                <w:bottom w:val="none" w:sz="0" w:space="0" w:color="auto"/>
                <w:right w:val="none" w:sz="0" w:space="0" w:color="auto"/>
              </w:divBdr>
            </w:div>
          </w:divsChild>
        </w:div>
        <w:div w:id="972061137">
          <w:marLeft w:val="0"/>
          <w:marRight w:val="0"/>
          <w:marTop w:val="0"/>
          <w:marBottom w:val="0"/>
          <w:divBdr>
            <w:top w:val="none" w:sz="0" w:space="0" w:color="auto"/>
            <w:left w:val="none" w:sz="0" w:space="0" w:color="auto"/>
            <w:bottom w:val="none" w:sz="0" w:space="0" w:color="auto"/>
            <w:right w:val="none" w:sz="0" w:space="0" w:color="auto"/>
          </w:divBdr>
          <w:divsChild>
            <w:div w:id="647706936">
              <w:marLeft w:val="0"/>
              <w:marRight w:val="0"/>
              <w:marTop w:val="0"/>
              <w:marBottom w:val="0"/>
              <w:divBdr>
                <w:top w:val="none" w:sz="0" w:space="0" w:color="auto"/>
                <w:left w:val="none" w:sz="0" w:space="0" w:color="auto"/>
                <w:bottom w:val="none" w:sz="0" w:space="0" w:color="auto"/>
                <w:right w:val="none" w:sz="0" w:space="0" w:color="auto"/>
              </w:divBdr>
            </w:div>
          </w:divsChild>
        </w:div>
        <w:div w:id="1228147256">
          <w:marLeft w:val="0"/>
          <w:marRight w:val="0"/>
          <w:marTop w:val="0"/>
          <w:marBottom w:val="0"/>
          <w:divBdr>
            <w:top w:val="none" w:sz="0" w:space="0" w:color="auto"/>
            <w:left w:val="none" w:sz="0" w:space="0" w:color="auto"/>
            <w:bottom w:val="none" w:sz="0" w:space="0" w:color="auto"/>
            <w:right w:val="none" w:sz="0" w:space="0" w:color="auto"/>
          </w:divBdr>
          <w:divsChild>
            <w:div w:id="1823961995">
              <w:marLeft w:val="0"/>
              <w:marRight w:val="0"/>
              <w:marTop w:val="0"/>
              <w:marBottom w:val="0"/>
              <w:divBdr>
                <w:top w:val="none" w:sz="0" w:space="0" w:color="auto"/>
                <w:left w:val="none" w:sz="0" w:space="0" w:color="auto"/>
                <w:bottom w:val="none" w:sz="0" w:space="0" w:color="auto"/>
                <w:right w:val="none" w:sz="0" w:space="0" w:color="auto"/>
              </w:divBdr>
            </w:div>
          </w:divsChild>
        </w:div>
        <w:div w:id="1248611852">
          <w:marLeft w:val="0"/>
          <w:marRight w:val="0"/>
          <w:marTop w:val="0"/>
          <w:marBottom w:val="0"/>
          <w:divBdr>
            <w:top w:val="none" w:sz="0" w:space="0" w:color="auto"/>
            <w:left w:val="none" w:sz="0" w:space="0" w:color="auto"/>
            <w:bottom w:val="none" w:sz="0" w:space="0" w:color="auto"/>
            <w:right w:val="none" w:sz="0" w:space="0" w:color="auto"/>
          </w:divBdr>
          <w:divsChild>
            <w:div w:id="1833180474">
              <w:marLeft w:val="0"/>
              <w:marRight w:val="0"/>
              <w:marTop w:val="0"/>
              <w:marBottom w:val="0"/>
              <w:divBdr>
                <w:top w:val="none" w:sz="0" w:space="0" w:color="auto"/>
                <w:left w:val="none" w:sz="0" w:space="0" w:color="auto"/>
                <w:bottom w:val="none" w:sz="0" w:space="0" w:color="auto"/>
                <w:right w:val="none" w:sz="0" w:space="0" w:color="auto"/>
              </w:divBdr>
            </w:div>
          </w:divsChild>
        </w:div>
        <w:div w:id="1355113392">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 w:id="1362513538">
          <w:marLeft w:val="0"/>
          <w:marRight w:val="0"/>
          <w:marTop w:val="0"/>
          <w:marBottom w:val="0"/>
          <w:divBdr>
            <w:top w:val="none" w:sz="0" w:space="0" w:color="auto"/>
            <w:left w:val="none" w:sz="0" w:space="0" w:color="auto"/>
            <w:bottom w:val="none" w:sz="0" w:space="0" w:color="auto"/>
            <w:right w:val="none" w:sz="0" w:space="0" w:color="auto"/>
          </w:divBdr>
          <w:divsChild>
            <w:div w:id="304356733">
              <w:marLeft w:val="0"/>
              <w:marRight w:val="0"/>
              <w:marTop w:val="0"/>
              <w:marBottom w:val="0"/>
              <w:divBdr>
                <w:top w:val="none" w:sz="0" w:space="0" w:color="auto"/>
                <w:left w:val="none" w:sz="0" w:space="0" w:color="auto"/>
                <w:bottom w:val="none" w:sz="0" w:space="0" w:color="auto"/>
                <w:right w:val="none" w:sz="0" w:space="0" w:color="auto"/>
              </w:divBdr>
            </w:div>
          </w:divsChild>
        </w:div>
        <w:div w:id="1484151921">
          <w:marLeft w:val="0"/>
          <w:marRight w:val="0"/>
          <w:marTop w:val="0"/>
          <w:marBottom w:val="0"/>
          <w:divBdr>
            <w:top w:val="none" w:sz="0" w:space="0" w:color="auto"/>
            <w:left w:val="none" w:sz="0" w:space="0" w:color="auto"/>
            <w:bottom w:val="none" w:sz="0" w:space="0" w:color="auto"/>
            <w:right w:val="none" w:sz="0" w:space="0" w:color="auto"/>
          </w:divBdr>
          <w:divsChild>
            <w:div w:id="881089598">
              <w:marLeft w:val="0"/>
              <w:marRight w:val="0"/>
              <w:marTop w:val="0"/>
              <w:marBottom w:val="0"/>
              <w:divBdr>
                <w:top w:val="none" w:sz="0" w:space="0" w:color="auto"/>
                <w:left w:val="none" w:sz="0" w:space="0" w:color="auto"/>
                <w:bottom w:val="none" w:sz="0" w:space="0" w:color="auto"/>
                <w:right w:val="none" w:sz="0" w:space="0" w:color="auto"/>
              </w:divBdr>
            </w:div>
          </w:divsChild>
        </w:div>
        <w:div w:id="1500189983">
          <w:marLeft w:val="0"/>
          <w:marRight w:val="0"/>
          <w:marTop w:val="0"/>
          <w:marBottom w:val="0"/>
          <w:divBdr>
            <w:top w:val="none" w:sz="0" w:space="0" w:color="auto"/>
            <w:left w:val="none" w:sz="0" w:space="0" w:color="auto"/>
            <w:bottom w:val="none" w:sz="0" w:space="0" w:color="auto"/>
            <w:right w:val="none" w:sz="0" w:space="0" w:color="auto"/>
          </w:divBdr>
          <w:divsChild>
            <w:div w:id="1749300593">
              <w:marLeft w:val="0"/>
              <w:marRight w:val="0"/>
              <w:marTop w:val="0"/>
              <w:marBottom w:val="0"/>
              <w:divBdr>
                <w:top w:val="none" w:sz="0" w:space="0" w:color="auto"/>
                <w:left w:val="none" w:sz="0" w:space="0" w:color="auto"/>
                <w:bottom w:val="none" w:sz="0" w:space="0" w:color="auto"/>
                <w:right w:val="none" w:sz="0" w:space="0" w:color="auto"/>
              </w:divBdr>
            </w:div>
          </w:divsChild>
        </w:div>
        <w:div w:id="1541017130">
          <w:marLeft w:val="0"/>
          <w:marRight w:val="0"/>
          <w:marTop w:val="0"/>
          <w:marBottom w:val="0"/>
          <w:divBdr>
            <w:top w:val="none" w:sz="0" w:space="0" w:color="auto"/>
            <w:left w:val="none" w:sz="0" w:space="0" w:color="auto"/>
            <w:bottom w:val="none" w:sz="0" w:space="0" w:color="auto"/>
            <w:right w:val="none" w:sz="0" w:space="0" w:color="auto"/>
          </w:divBdr>
          <w:divsChild>
            <w:div w:id="888959687">
              <w:marLeft w:val="0"/>
              <w:marRight w:val="0"/>
              <w:marTop w:val="0"/>
              <w:marBottom w:val="0"/>
              <w:divBdr>
                <w:top w:val="none" w:sz="0" w:space="0" w:color="auto"/>
                <w:left w:val="none" w:sz="0" w:space="0" w:color="auto"/>
                <w:bottom w:val="none" w:sz="0" w:space="0" w:color="auto"/>
                <w:right w:val="none" w:sz="0" w:space="0" w:color="auto"/>
              </w:divBdr>
            </w:div>
          </w:divsChild>
        </w:div>
        <w:div w:id="1637642491">
          <w:marLeft w:val="0"/>
          <w:marRight w:val="0"/>
          <w:marTop w:val="0"/>
          <w:marBottom w:val="0"/>
          <w:divBdr>
            <w:top w:val="none" w:sz="0" w:space="0" w:color="auto"/>
            <w:left w:val="none" w:sz="0" w:space="0" w:color="auto"/>
            <w:bottom w:val="none" w:sz="0" w:space="0" w:color="auto"/>
            <w:right w:val="none" w:sz="0" w:space="0" w:color="auto"/>
          </w:divBdr>
          <w:divsChild>
            <w:div w:id="1885945309">
              <w:marLeft w:val="0"/>
              <w:marRight w:val="0"/>
              <w:marTop w:val="0"/>
              <w:marBottom w:val="0"/>
              <w:divBdr>
                <w:top w:val="none" w:sz="0" w:space="0" w:color="auto"/>
                <w:left w:val="none" w:sz="0" w:space="0" w:color="auto"/>
                <w:bottom w:val="none" w:sz="0" w:space="0" w:color="auto"/>
                <w:right w:val="none" w:sz="0" w:space="0" w:color="auto"/>
              </w:divBdr>
            </w:div>
          </w:divsChild>
        </w:div>
        <w:div w:id="1639457399">
          <w:marLeft w:val="0"/>
          <w:marRight w:val="0"/>
          <w:marTop w:val="0"/>
          <w:marBottom w:val="0"/>
          <w:divBdr>
            <w:top w:val="none" w:sz="0" w:space="0" w:color="auto"/>
            <w:left w:val="none" w:sz="0" w:space="0" w:color="auto"/>
            <w:bottom w:val="none" w:sz="0" w:space="0" w:color="auto"/>
            <w:right w:val="none" w:sz="0" w:space="0" w:color="auto"/>
          </w:divBdr>
          <w:divsChild>
            <w:div w:id="959532036">
              <w:marLeft w:val="0"/>
              <w:marRight w:val="0"/>
              <w:marTop w:val="0"/>
              <w:marBottom w:val="0"/>
              <w:divBdr>
                <w:top w:val="none" w:sz="0" w:space="0" w:color="auto"/>
                <w:left w:val="none" w:sz="0" w:space="0" w:color="auto"/>
                <w:bottom w:val="none" w:sz="0" w:space="0" w:color="auto"/>
                <w:right w:val="none" w:sz="0" w:space="0" w:color="auto"/>
              </w:divBdr>
            </w:div>
          </w:divsChild>
        </w:div>
        <w:div w:id="1666586031">
          <w:marLeft w:val="0"/>
          <w:marRight w:val="0"/>
          <w:marTop w:val="0"/>
          <w:marBottom w:val="0"/>
          <w:divBdr>
            <w:top w:val="none" w:sz="0" w:space="0" w:color="auto"/>
            <w:left w:val="none" w:sz="0" w:space="0" w:color="auto"/>
            <w:bottom w:val="none" w:sz="0" w:space="0" w:color="auto"/>
            <w:right w:val="none" w:sz="0" w:space="0" w:color="auto"/>
          </w:divBdr>
          <w:divsChild>
            <w:div w:id="1685936320">
              <w:marLeft w:val="0"/>
              <w:marRight w:val="0"/>
              <w:marTop w:val="0"/>
              <w:marBottom w:val="0"/>
              <w:divBdr>
                <w:top w:val="none" w:sz="0" w:space="0" w:color="auto"/>
                <w:left w:val="none" w:sz="0" w:space="0" w:color="auto"/>
                <w:bottom w:val="none" w:sz="0" w:space="0" w:color="auto"/>
                <w:right w:val="none" w:sz="0" w:space="0" w:color="auto"/>
              </w:divBdr>
            </w:div>
          </w:divsChild>
        </w:div>
        <w:div w:id="1706323735">
          <w:marLeft w:val="0"/>
          <w:marRight w:val="0"/>
          <w:marTop w:val="0"/>
          <w:marBottom w:val="0"/>
          <w:divBdr>
            <w:top w:val="none" w:sz="0" w:space="0" w:color="auto"/>
            <w:left w:val="none" w:sz="0" w:space="0" w:color="auto"/>
            <w:bottom w:val="none" w:sz="0" w:space="0" w:color="auto"/>
            <w:right w:val="none" w:sz="0" w:space="0" w:color="auto"/>
          </w:divBdr>
          <w:divsChild>
            <w:div w:id="1294561053">
              <w:marLeft w:val="0"/>
              <w:marRight w:val="0"/>
              <w:marTop w:val="0"/>
              <w:marBottom w:val="0"/>
              <w:divBdr>
                <w:top w:val="none" w:sz="0" w:space="0" w:color="auto"/>
                <w:left w:val="none" w:sz="0" w:space="0" w:color="auto"/>
                <w:bottom w:val="none" w:sz="0" w:space="0" w:color="auto"/>
                <w:right w:val="none" w:sz="0" w:space="0" w:color="auto"/>
              </w:divBdr>
            </w:div>
          </w:divsChild>
        </w:div>
        <w:div w:id="1897817406">
          <w:marLeft w:val="0"/>
          <w:marRight w:val="0"/>
          <w:marTop w:val="0"/>
          <w:marBottom w:val="0"/>
          <w:divBdr>
            <w:top w:val="none" w:sz="0" w:space="0" w:color="auto"/>
            <w:left w:val="none" w:sz="0" w:space="0" w:color="auto"/>
            <w:bottom w:val="none" w:sz="0" w:space="0" w:color="auto"/>
            <w:right w:val="none" w:sz="0" w:space="0" w:color="auto"/>
          </w:divBdr>
          <w:divsChild>
            <w:div w:id="49095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15644">
      <w:bodyDiv w:val="1"/>
      <w:marLeft w:val="0"/>
      <w:marRight w:val="0"/>
      <w:marTop w:val="0"/>
      <w:marBottom w:val="0"/>
      <w:divBdr>
        <w:top w:val="none" w:sz="0" w:space="0" w:color="auto"/>
        <w:left w:val="none" w:sz="0" w:space="0" w:color="auto"/>
        <w:bottom w:val="none" w:sz="0" w:space="0" w:color="auto"/>
        <w:right w:val="none" w:sz="0" w:space="0" w:color="auto"/>
      </w:divBdr>
      <w:divsChild>
        <w:div w:id="27731258">
          <w:marLeft w:val="0"/>
          <w:marRight w:val="0"/>
          <w:marTop w:val="0"/>
          <w:marBottom w:val="0"/>
          <w:divBdr>
            <w:top w:val="none" w:sz="0" w:space="0" w:color="auto"/>
            <w:left w:val="none" w:sz="0" w:space="0" w:color="auto"/>
            <w:bottom w:val="none" w:sz="0" w:space="0" w:color="auto"/>
            <w:right w:val="none" w:sz="0" w:space="0" w:color="auto"/>
          </w:divBdr>
        </w:div>
        <w:div w:id="38358257">
          <w:marLeft w:val="0"/>
          <w:marRight w:val="0"/>
          <w:marTop w:val="0"/>
          <w:marBottom w:val="0"/>
          <w:divBdr>
            <w:top w:val="none" w:sz="0" w:space="0" w:color="auto"/>
            <w:left w:val="none" w:sz="0" w:space="0" w:color="auto"/>
            <w:bottom w:val="none" w:sz="0" w:space="0" w:color="auto"/>
            <w:right w:val="none" w:sz="0" w:space="0" w:color="auto"/>
          </w:divBdr>
        </w:div>
        <w:div w:id="78331758">
          <w:marLeft w:val="0"/>
          <w:marRight w:val="0"/>
          <w:marTop w:val="0"/>
          <w:marBottom w:val="0"/>
          <w:divBdr>
            <w:top w:val="none" w:sz="0" w:space="0" w:color="auto"/>
            <w:left w:val="none" w:sz="0" w:space="0" w:color="auto"/>
            <w:bottom w:val="none" w:sz="0" w:space="0" w:color="auto"/>
            <w:right w:val="none" w:sz="0" w:space="0" w:color="auto"/>
          </w:divBdr>
        </w:div>
        <w:div w:id="95828243">
          <w:marLeft w:val="0"/>
          <w:marRight w:val="0"/>
          <w:marTop w:val="0"/>
          <w:marBottom w:val="0"/>
          <w:divBdr>
            <w:top w:val="none" w:sz="0" w:space="0" w:color="auto"/>
            <w:left w:val="none" w:sz="0" w:space="0" w:color="auto"/>
            <w:bottom w:val="none" w:sz="0" w:space="0" w:color="auto"/>
            <w:right w:val="none" w:sz="0" w:space="0" w:color="auto"/>
          </w:divBdr>
        </w:div>
        <w:div w:id="130634986">
          <w:marLeft w:val="0"/>
          <w:marRight w:val="0"/>
          <w:marTop w:val="0"/>
          <w:marBottom w:val="0"/>
          <w:divBdr>
            <w:top w:val="none" w:sz="0" w:space="0" w:color="auto"/>
            <w:left w:val="none" w:sz="0" w:space="0" w:color="auto"/>
            <w:bottom w:val="none" w:sz="0" w:space="0" w:color="auto"/>
            <w:right w:val="none" w:sz="0" w:space="0" w:color="auto"/>
          </w:divBdr>
        </w:div>
        <w:div w:id="134224804">
          <w:marLeft w:val="0"/>
          <w:marRight w:val="0"/>
          <w:marTop w:val="0"/>
          <w:marBottom w:val="0"/>
          <w:divBdr>
            <w:top w:val="none" w:sz="0" w:space="0" w:color="auto"/>
            <w:left w:val="none" w:sz="0" w:space="0" w:color="auto"/>
            <w:bottom w:val="none" w:sz="0" w:space="0" w:color="auto"/>
            <w:right w:val="none" w:sz="0" w:space="0" w:color="auto"/>
          </w:divBdr>
        </w:div>
        <w:div w:id="138694478">
          <w:marLeft w:val="0"/>
          <w:marRight w:val="0"/>
          <w:marTop w:val="0"/>
          <w:marBottom w:val="0"/>
          <w:divBdr>
            <w:top w:val="none" w:sz="0" w:space="0" w:color="auto"/>
            <w:left w:val="none" w:sz="0" w:space="0" w:color="auto"/>
            <w:bottom w:val="none" w:sz="0" w:space="0" w:color="auto"/>
            <w:right w:val="none" w:sz="0" w:space="0" w:color="auto"/>
          </w:divBdr>
        </w:div>
        <w:div w:id="142166449">
          <w:marLeft w:val="0"/>
          <w:marRight w:val="0"/>
          <w:marTop w:val="0"/>
          <w:marBottom w:val="0"/>
          <w:divBdr>
            <w:top w:val="none" w:sz="0" w:space="0" w:color="auto"/>
            <w:left w:val="none" w:sz="0" w:space="0" w:color="auto"/>
            <w:bottom w:val="none" w:sz="0" w:space="0" w:color="auto"/>
            <w:right w:val="none" w:sz="0" w:space="0" w:color="auto"/>
          </w:divBdr>
        </w:div>
        <w:div w:id="143396037">
          <w:marLeft w:val="0"/>
          <w:marRight w:val="0"/>
          <w:marTop w:val="0"/>
          <w:marBottom w:val="0"/>
          <w:divBdr>
            <w:top w:val="none" w:sz="0" w:space="0" w:color="auto"/>
            <w:left w:val="none" w:sz="0" w:space="0" w:color="auto"/>
            <w:bottom w:val="none" w:sz="0" w:space="0" w:color="auto"/>
            <w:right w:val="none" w:sz="0" w:space="0" w:color="auto"/>
          </w:divBdr>
        </w:div>
        <w:div w:id="147291304">
          <w:marLeft w:val="0"/>
          <w:marRight w:val="0"/>
          <w:marTop w:val="0"/>
          <w:marBottom w:val="0"/>
          <w:divBdr>
            <w:top w:val="none" w:sz="0" w:space="0" w:color="auto"/>
            <w:left w:val="none" w:sz="0" w:space="0" w:color="auto"/>
            <w:bottom w:val="none" w:sz="0" w:space="0" w:color="auto"/>
            <w:right w:val="none" w:sz="0" w:space="0" w:color="auto"/>
          </w:divBdr>
        </w:div>
        <w:div w:id="151146575">
          <w:marLeft w:val="0"/>
          <w:marRight w:val="0"/>
          <w:marTop w:val="0"/>
          <w:marBottom w:val="0"/>
          <w:divBdr>
            <w:top w:val="none" w:sz="0" w:space="0" w:color="auto"/>
            <w:left w:val="none" w:sz="0" w:space="0" w:color="auto"/>
            <w:bottom w:val="none" w:sz="0" w:space="0" w:color="auto"/>
            <w:right w:val="none" w:sz="0" w:space="0" w:color="auto"/>
          </w:divBdr>
        </w:div>
        <w:div w:id="162203541">
          <w:marLeft w:val="0"/>
          <w:marRight w:val="0"/>
          <w:marTop w:val="0"/>
          <w:marBottom w:val="0"/>
          <w:divBdr>
            <w:top w:val="none" w:sz="0" w:space="0" w:color="auto"/>
            <w:left w:val="none" w:sz="0" w:space="0" w:color="auto"/>
            <w:bottom w:val="none" w:sz="0" w:space="0" w:color="auto"/>
            <w:right w:val="none" w:sz="0" w:space="0" w:color="auto"/>
          </w:divBdr>
        </w:div>
        <w:div w:id="167408355">
          <w:marLeft w:val="0"/>
          <w:marRight w:val="0"/>
          <w:marTop w:val="0"/>
          <w:marBottom w:val="0"/>
          <w:divBdr>
            <w:top w:val="none" w:sz="0" w:space="0" w:color="auto"/>
            <w:left w:val="none" w:sz="0" w:space="0" w:color="auto"/>
            <w:bottom w:val="none" w:sz="0" w:space="0" w:color="auto"/>
            <w:right w:val="none" w:sz="0" w:space="0" w:color="auto"/>
          </w:divBdr>
        </w:div>
        <w:div w:id="206336972">
          <w:marLeft w:val="0"/>
          <w:marRight w:val="0"/>
          <w:marTop w:val="0"/>
          <w:marBottom w:val="0"/>
          <w:divBdr>
            <w:top w:val="none" w:sz="0" w:space="0" w:color="auto"/>
            <w:left w:val="none" w:sz="0" w:space="0" w:color="auto"/>
            <w:bottom w:val="none" w:sz="0" w:space="0" w:color="auto"/>
            <w:right w:val="none" w:sz="0" w:space="0" w:color="auto"/>
          </w:divBdr>
        </w:div>
        <w:div w:id="253632475">
          <w:marLeft w:val="0"/>
          <w:marRight w:val="0"/>
          <w:marTop w:val="0"/>
          <w:marBottom w:val="0"/>
          <w:divBdr>
            <w:top w:val="none" w:sz="0" w:space="0" w:color="auto"/>
            <w:left w:val="none" w:sz="0" w:space="0" w:color="auto"/>
            <w:bottom w:val="none" w:sz="0" w:space="0" w:color="auto"/>
            <w:right w:val="none" w:sz="0" w:space="0" w:color="auto"/>
          </w:divBdr>
        </w:div>
        <w:div w:id="271474535">
          <w:marLeft w:val="0"/>
          <w:marRight w:val="0"/>
          <w:marTop w:val="0"/>
          <w:marBottom w:val="0"/>
          <w:divBdr>
            <w:top w:val="none" w:sz="0" w:space="0" w:color="auto"/>
            <w:left w:val="none" w:sz="0" w:space="0" w:color="auto"/>
            <w:bottom w:val="none" w:sz="0" w:space="0" w:color="auto"/>
            <w:right w:val="none" w:sz="0" w:space="0" w:color="auto"/>
          </w:divBdr>
        </w:div>
        <w:div w:id="286207922">
          <w:marLeft w:val="0"/>
          <w:marRight w:val="0"/>
          <w:marTop w:val="0"/>
          <w:marBottom w:val="0"/>
          <w:divBdr>
            <w:top w:val="none" w:sz="0" w:space="0" w:color="auto"/>
            <w:left w:val="none" w:sz="0" w:space="0" w:color="auto"/>
            <w:bottom w:val="none" w:sz="0" w:space="0" w:color="auto"/>
            <w:right w:val="none" w:sz="0" w:space="0" w:color="auto"/>
          </w:divBdr>
        </w:div>
        <w:div w:id="294991148">
          <w:marLeft w:val="0"/>
          <w:marRight w:val="0"/>
          <w:marTop w:val="0"/>
          <w:marBottom w:val="0"/>
          <w:divBdr>
            <w:top w:val="none" w:sz="0" w:space="0" w:color="auto"/>
            <w:left w:val="none" w:sz="0" w:space="0" w:color="auto"/>
            <w:bottom w:val="none" w:sz="0" w:space="0" w:color="auto"/>
            <w:right w:val="none" w:sz="0" w:space="0" w:color="auto"/>
          </w:divBdr>
        </w:div>
        <w:div w:id="300697642">
          <w:marLeft w:val="0"/>
          <w:marRight w:val="0"/>
          <w:marTop w:val="0"/>
          <w:marBottom w:val="0"/>
          <w:divBdr>
            <w:top w:val="none" w:sz="0" w:space="0" w:color="auto"/>
            <w:left w:val="none" w:sz="0" w:space="0" w:color="auto"/>
            <w:bottom w:val="none" w:sz="0" w:space="0" w:color="auto"/>
            <w:right w:val="none" w:sz="0" w:space="0" w:color="auto"/>
          </w:divBdr>
        </w:div>
        <w:div w:id="321082917">
          <w:marLeft w:val="0"/>
          <w:marRight w:val="0"/>
          <w:marTop w:val="0"/>
          <w:marBottom w:val="0"/>
          <w:divBdr>
            <w:top w:val="none" w:sz="0" w:space="0" w:color="auto"/>
            <w:left w:val="none" w:sz="0" w:space="0" w:color="auto"/>
            <w:bottom w:val="none" w:sz="0" w:space="0" w:color="auto"/>
            <w:right w:val="none" w:sz="0" w:space="0" w:color="auto"/>
          </w:divBdr>
        </w:div>
        <w:div w:id="365106124">
          <w:marLeft w:val="0"/>
          <w:marRight w:val="0"/>
          <w:marTop w:val="0"/>
          <w:marBottom w:val="0"/>
          <w:divBdr>
            <w:top w:val="none" w:sz="0" w:space="0" w:color="auto"/>
            <w:left w:val="none" w:sz="0" w:space="0" w:color="auto"/>
            <w:bottom w:val="none" w:sz="0" w:space="0" w:color="auto"/>
            <w:right w:val="none" w:sz="0" w:space="0" w:color="auto"/>
          </w:divBdr>
        </w:div>
        <w:div w:id="407771454">
          <w:marLeft w:val="0"/>
          <w:marRight w:val="0"/>
          <w:marTop w:val="0"/>
          <w:marBottom w:val="0"/>
          <w:divBdr>
            <w:top w:val="none" w:sz="0" w:space="0" w:color="auto"/>
            <w:left w:val="none" w:sz="0" w:space="0" w:color="auto"/>
            <w:bottom w:val="none" w:sz="0" w:space="0" w:color="auto"/>
            <w:right w:val="none" w:sz="0" w:space="0" w:color="auto"/>
          </w:divBdr>
        </w:div>
        <w:div w:id="434180325">
          <w:marLeft w:val="0"/>
          <w:marRight w:val="0"/>
          <w:marTop w:val="0"/>
          <w:marBottom w:val="0"/>
          <w:divBdr>
            <w:top w:val="none" w:sz="0" w:space="0" w:color="auto"/>
            <w:left w:val="none" w:sz="0" w:space="0" w:color="auto"/>
            <w:bottom w:val="none" w:sz="0" w:space="0" w:color="auto"/>
            <w:right w:val="none" w:sz="0" w:space="0" w:color="auto"/>
          </w:divBdr>
        </w:div>
        <w:div w:id="436295388">
          <w:marLeft w:val="0"/>
          <w:marRight w:val="0"/>
          <w:marTop w:val="0"/>
          <w:marBottom w:val="0"/>
          <w:divBdr>
            <w:top w:val="none" w:sz="0" w:space="0" w:color="auto"/>
            <w:left w:val="none" w:sz="0" w:space="0" w:color="auto"/>
            <w:bottom w:val="none" w:sz="0" w:space="0" w:color="auto"/>
            <w:right w:val="none" w:sz="0" w:space="0" w:color="auto"/>
          </w:divBdr>
        </w:div>
        <w:div w:id="462114607">
          <w:marLeft w:val="0"/>
          <w:marRight w:val="0"/>
          <w:marTop w:val="0"/>
          <w:marBottom w:val="0"/>
          <w:divBdr>
            <w:top w:val="none" w:sz="0" w:space="0" w:color="auto"/>
            <w:left w:val="none" w:sz="0" w:space="0" w:color="auto"/>
            <w:bottom w:val="none" w:sz="0" w:space="0" w:color="auto"/>
            <w:right w:val="none" w:sz="0" w:space="0" w:color="auto"/>
          </w:divBdr>
        </w:div>
        <w:div w:id="481315777">
          <w:marLeft w:val="0"/>
          <w:marRight w:val="0"/>
          <w:marTop w:val="0"/>
          <w:marBottom w:val="0"/>
          <w:divBdr>
            <w:top w:val="none" w:sz="0" w:space="0" w:color="auto"/>
            <w:left w:val="none" w:sz="0" w:space="0" w:color="auto"/>
            <w:bottom w:val="none" w:sz="0" w:space="0" w:color="auto"/>
            <w:right w:val="none" w:sz="0" w:space="0" w:color="auto"/>
          </w:divBdr>
        </w:div>
        <w:div w:id="484509923">
          <w:marLeft w:val="0"/>
          <w:marRight w:val="0"/>
          <w:marTop w:val="0"/>
          <w:marBottom w:val="0"/>
          <w:divBdr>
            <w:top w:val="none" w:sz="0" w:space="0" w:color="auto"/>
            <w:left w:val="none" w:sz="0" w:space="0" w:color="auto"/>
            <w:bottom w:val="none" w:sz="0" w:space="0" w:color="auto"/>
            <w:right w:val="none" w:sz="0" w:space="0" w:color="auto"/>
          </w:divBdr>
        </w:div>
        <w:div w:id="502474947">
          <w:marLeft w:val="0"/>
          <w:marRight w:val="0"/>
          <w:marTop w:val="0"/>
          <w:marBottom w:val="0"/>
          <w:divBdr>
            <w:top w:val="none" w:sz="0" w:space="0" w:color="auto"/>
            <w:left w:val="none" w:sz="0" w:space="0" w:color="auto"/>
            <w:bottom w:val="none" w:sz="0" w:space="0" w:color="auto"/>
            <w:right w:val="none" w:sz="0" w:space="0" w:color="auto"/>
          </w:divBdr>
        </w:div>
        <w:div w:id="505290294">
          <w:marLeft w:val="0"/>
          <w:marRight w:val="0"/>
          <w:marTop w:val="0"/>
          <w:marBottom w:val="0"/>
          <w:divBdr>
            <w:top w:val="none" w:sz="0" w:space="0" w:color="auto"/>
            <w:left w:val="none" w:sz="0" w:space="0" w:color="auto"/>
            <w:bottom w:val="none" w:sz="0" w:space="0" w:color="auto"/>
            <w:right w:val="none" w:sz="0" w:space="0" w:color="auto"/>
          </w:divBdr>
        </w:div>
        <w:div w:id="513152811">
          <w:marLeft w:val="0"/>
          <w:marRight w:val="0"/>
          <w:marTop w:val="0"/>
          <w:marBottom w:val="0"/>
          <w:divBdr>
            <w:top w:val="none" w:sz="0" w:space="0" w:color="auto"/>
            <w:left w:val="none" w:sz="0" w:space="0" w:color="auto"/>
            <w:bottom w:val="none" w:sz="0" w:space="0" w:color="auto"/>
            <w:right w:val="none" w:sz="0" w:space="0" w:color="auto"/>
          </w:divBdr>
        </w:div>
        <w:div w:id="515966438">
          <w:marLeft w:val="0"/>
          <w:marRight w:val="0"/>
          <w:marTop w:val="0"/>
          <w:marBottom w:val="0"/>
          <w:divBdr>
            <w:top w:val="none" w:sz="0" w:space="0" w:color="auto"/>
            <w:left w:val="none" w:sz="0" w:space="0" w:color="auto"/>
            <w:bottom w:val="none" w:sz="0" w:space="0" w:color="auto"/>
            <w:right w:val="none" w:sz="0" w:space="0" w:color="auto"/>
          </w:divBdr>
          <w:divsChild>
            <w:div w:id="61684099">
              <w:marLeft w:val="0"/>
              <w:marRight w:val="0"/>
              <w:marTop w:val="0"/>
              <w:marBottom w:val="0"/>
              <w:divBdr>
                <w:top w:val="none" w:sz="0" w:space="0" w:color="auto"/>
                <w:left w:val="none" w:sz="0" w:space="0" w:color="auto"/>
                <w:bottom w:val="none" w:sz="0" w:space="0" w:color="auto"/>
                <w:right w:val="none" w:sz="0" w:space="0" w:color="auto"/>
              </w:divBdr>
            </w:div>
            <w:div w:id="61687091">
              <w:marLeft w:val="0"/>
              <w:marRight w:val="0"/>
              <w:marTop w:val="0"/>
              <w:marBottom w:val="0"/>
              <w:divBdr>
                <w:top w:val="none" w:sz="0" w:space="0" w:color="auto"/>
                <w:left w:val="none" w:sz="0" w:space="0" w:color="auto"/>
                <w:bottom w:val="none" w:sz="0" w:space="0" w:color="auto"/>
                <w:right w:val="none" w:sz="0" w:space="0" w:color="auto"/>
              </w:divBdr>
            </w:div>
            <w:div w:id="296491227">
              <w:marLeft w:val="0"/>
              <w:marRight w:val="0"/>
              <w:marTop w:val="0"/>
              <w:marBottom w:val="0"/>
              <w:divBdr>
                <w:top w:val="none" w:sz="0" w:space="0" w:color="auto"/>
                <w:left w:val="none" w:sz="0" w:space="0" w:color="auto"/>
                <w:bottom w:val="none" w:sz="0" w:space="0" w:color="auto"/>
                <w:right w:val="none" w:sz="0" w:space="0" w:color="auto"/>
              </w:divBdr>
            </w:div>
            <w:div w:id="368989961">
              <w:marLeft w:val="0"/>
              <w:marRight w:val="0"/>
              <w:marTop w:val="0"/>
              <w:marBottom w:val="0"/>
              <w:divBdr>
                <w:top w:val="none" w:sz="0" w:space="0" w:color="auto"/>
                <w:left w:val="none" w:sz="0" w:space="0" w:color="auto"/>
                <w:bottom w:val="none" w:sz="0" w:space="0" w:color="auto"/>
                <w:right w:val="none" w:sz="0" w:space="0" w:color="auto"/>
              </w:divBdr>
            </w:div>
            <w:div w:id="436606941">
              <w:marLeft w:val="0"/>
              <w:marRight w:val="0"/>
              <w:marTop w:val="0"/>
              <w:marBottom w:val="0"/>
              <w:divBdr>
                <w:top w:val="none" w:sz="0" w:space="0" w:color="auto"/>
                <w:left w:val="none" w:sz="0" w:space="0" w:color="auto"/>
                <w:bottom w:val="none" w:sz="0" w:space="0" w:color="auto"/>
                <w:right w:val="none" w:sz="0" w:space="0" w:color="auto"/>
              </w:divBdr>
            </w:div>
            <w:div w:id="482624691">
              <w:marLeft w:val="0"/>
              <w:marRight w:val="0"/>
              <w:marTop w:val="0"/>
              <w:marBottom w:val="0"/>
              <w:divBdr>
                <w:top w:val="none" w:sz="0" w:space="0" w:color="auto"/>
                <w:left w:val="none" w:sz="0" w:space="0" w:color="auto"/>
                <w:bottom w:val="none" w:sz="0" w:space="0" w:color="auto"/>
                <w:right w:val="none" w:sz="0" w:space="0" w:color="auto"/>
              </w:divBdr>
            </w:div>
            <w:div w:id="502091562">
              <w:marLeft w:val="0"/>
              <w:marRight w:val="0"/>
              <w:marTop w:val="0"/>
              <w:marBottom w:val="0"/>
              <w:divBdr>
                <w:top w:val="none" w:sz="0" w:space="0" w:color="auto"/>
                <w:left w:val="none" w:sz="0" w:space="0" w:color="auto"/>
                <w:bottom w:val="none" w:sz="0" w:space="0" w:color="auto"/>
                <w:right w:val="none" w:sz="0" w:space="0" w:color="auto"/>
              </w:divBdr>
            </w:div>
            <w:div w:id="531574729">
              <w:marLeft w:val="0"/>
              <w:marRight w:val="0"/>
              <w:marTop w:val="0"/>
              <w:marBottom w:val="0"/>
              <w:divBdr>
                <w:top w:val="none" w:sz="0" w:space="0" w:color="auto"/>
                <w:left w:val="none" w:sz="0" w:space="0" w:color="auto"/>
                <w:bottom w:val="none" w:sz="0" w:space="0" w:color="auto"/>
                <w:right w:val="none" w:sz="0" w:space="0" w:color="auto"/>
              </w:divBdr>
            </w:div>
            <w:div w:id="643705769">
              <w:marLeft w:val="0"/>
              <w:marRight w:val="0"/>
              <w:marTop w:val="0"/>
              <w:marBottom w:val="0"/>
              <w:divBdr>
                <w:top w:val="none" w:sz="0" w:space="0" w:color="auto"/>
                <w:left w:val="none" w:sz="0" w:space="0" w:color="auto"/>
                <w:bottom w:val="none" w:sz="0" w:space="0" w:color="auto"/>
                <w:right w:val="none" w:sz="0" w:space="0" w:color="auto"/>
              </w:divBdr>
            </w:div>
            <w:div w:id="673806926">
              <w:marLeft w:val="0"/>
              <w:marRight w:val="0"/>
              <w:marTop w:val="0"/>
              <w:marBottom w:val="0"/>
              <w:divBdr>
                <w:top w:val="none" w:sz="0" w:space="0" w:color="auto"/>
                <w:left w:val="none" w:sz="0" w:space="0" w:color="auto"/>
                <w:bottom w:val="none" w:sz="0" w:space="0" w:color="auto"/>
                <w:right w:val="none" w:sz="0" w:space="0" w:color="auto"/>
              </w:divBdr>
            </w:div>
            <w:div w:id="737942491">
              <w:marLeft w:val="0"/>
              <w:marRight w:val="0"/>
              <w:marTop w:val="0"/>
              <w:marBottom w:val="0"/>
              <w:divBdr>
                <w:top w:val="none" w:sz="0" w:space="0" w:color="auto"/>
                <w:left w:val="none" w:sz="0" w:space="0" w:color="auto"/>
                <w:bottom w:val="none" w:sz="0" w:space="0" w:color="auto"/>
                <w:right w:val="none" w:sz="0" w:space="0" w:color="auto"/>
              </w:divBdr>
            </w:div>
            <w:div w:id="1001395980">
              <w:marLeft w:val="0"/>
              <w:marRight w:val="0"/>
              <w:marTop w:val="0"/>
              <w:marBottom w:val="0"/>
              <w:divBdr>
                <w:top w:val="none" w:sz="0" w:space="0" w:color="auto"/>
                <w:left w:val="none" w:sz="0" w:space="0" w:color="auto"/>
                <w:bottom w:val="none" w:sz="0" w:space="0" w:color="auto"/>
                <w:right w:val="none" w:sz="0" w:space="0" w:color="auto"/>
              </w:divBdr>
            </w:div>
            <w:div w:id="1296833529">
              <w:marLeft w:val="0"/>
              <w:marRight w:val="0"/>
              <w:marTop w:val="0"/>
              <w:marBottom w:val="0"/>
              <w:divBdr>
                <w:top w:val="none" w:sz="0" w:space="0" w:color="auto"/>
                <w:left w:val="none" w:sz="0" w:space="0" w:color="auto"/>
                <w:bottom w:val="none" w:sz="0" w:space="0" w:color="auto"/>
                <w:right w:val="none" w:sz="0" w:space="0" w:color="auto"/>
              </w:divBdr>
            </w:div>
            <w:div w:id="1345858914">
              <w:marLeft w:val="0"/>
              <w:marRight w:val="0"/>
              <w:marTop w:val="0"/>
              <w:marBottom w:val="0"/>
              <w:divBdr>
                <w:top w:val="none" w:sz="0" w:space="0" w:color="auto"/>
                <w:left w:val="none" w:sz="0" w:space="0" w:color="auto"/>
                <w:bottom w:val="none" w:sz="0" w:space="0" w:color="auto"/>
                <w:right w:val="none" w:sz="0" w:space="0" w:color="auto"/>
              </w:divBdr>
            </w:div>
            <w:div w:id="1432702791">
              <w:marLeft w:val="0"/>
              <w:marRight w:val="0"/>
              <w:marTop w:val="0"/>
              <w:marBottom w:val="0"/>
              <w:divBdr>
                <w:top w:val="none" w:sz="0" w:space="0" w:color="auto"/>
                <w:left w:val="none" w:sz="0" w:space="0" w:color="auto"/>
                <w:bottom w:val="none" w:sz="0" w:space="0" w:color="auto"/>
                <w:right w:val="none" w:sz="0" w:space="0" w:color="auto"/>
              </w:divBdr>
            </w:div>
            <w:div w:id="1563758645">
              <w:marLeft w:val="0"/>
              <w:marRight w:val="0"/>
              <w:marTop w:val="0"/>
              <w:marBottom w:val="0"/>
              <w:divBdr>
                <w:top w:val="none" w:sz="0" w:space="0" w:color="auto"/>
                <w:left w:val="none" w:sz="0" w:space="0" w:color="auto"/>
                <w:bottom w:val="none" w:sz="0" w:space="0" w:color="auto"/>
                <w:right w:val="none" w:sz="0" w:space="0" w:color="auto"/>
              </w:divBdr>
            </w:div>
            <w:div w:id="1743672747">
              <w:marLeft w:val="0"/>
              <w:marRight w:val="0"/>
              <w:marTop w:val="0"/>
              <w:marBottom w:val="0"/>
              <w:divBdr>
                <w:top w:val="none" w:sz="0" w:space="0" w:color="auto"/>
                <w:left w:val="none" w:sz="0" w:space="0" w:color="auto"/>
                <w:bottom w:val="none" w:sz="0" w:space="0" w:color="auto"/>
                <w:right w:val="none" w:sz="0" w:space="0" w:color="auto"/>
              </w:divBdr>
            </w:div>
            <w:div w:id="2117870326">
              <w:marLeft w:val="0"/>
              <w:marRight w:val="0"/>
              <w:marTop w:val="0"/>
              <w:marBottom w:val="0"/>
              <w:divBdr>
                <w:top w:val="none" w:sz="0" w:space="0" w:color="auto"/>
                <w:left w:val="none" w:sz="0" w:space="0" w:color="auto"/>
                <w:bottom w:val="none" w:sz="0" w:space="0" w:color="auto"/>
                <w:right w:val="none" w:sz="0" w:space="0" w:color="auto"/>
              </w:divBdr>
            </w:div>
          </w:divsChild>
        </w:div>
        <w:div w:id="553347037">
          <w:marLeft w:val="0"/>
          <w:marRight w:val="0"/>
          <w:marTop w:val="0"/>
          <w:marBottom w:val="0"/>
          <w:divBdr>
            <w:top w:val="none" w:sz="0" w:space="0" w:color="auto"/>
            <w:left w:val="none" w:sz="0" w:space="0" w:color="auto"/>
            <w:bottom w:val="none" w:sz="0" w:space="0" w:color="auto"/>
            <w:right w:val="none" w:sz="0" w:space="0" w:color="auto"/>
          </w:divBdr>
        </w:div>
        <w:div w:id="601961742">
          <w:marLeft w:val="0"/>
          <w:marRight w:val="0"/>
          <w:marTop w:val="0"/>
          <w:marBottom w:val="0"/>
          <w:divBdr>
            <w:top w:val="none" w:sz="0" w:space="0" w:color="auto"/>
            <w:left w:val="none" w:sz="0" w:space="0" w:color="auto"/>
            <w:bottom w:val="none" w:sz="0" w:space="0" w:color="auto"/>
            <w:right w:val="none" w:sz="0" w:space="0" w:color="auto"/>
          </w:divBdr>
        </w:div>
        <w:div w:id="611589865">
          <w:marLeft w:val="0"/>
          <w:marRight w:val="0"/>
          <w:marTop w:val="0"/>
          <w:marBottom w:val="0"/>
          <w:divBdr>
            <w:top w:val="none" w:sz="0" w:space="0" w:color="auto"/>
            <w:left w:val="none" w:sz="0" w:space="0" w:color="auto"/>
            <w:bottom w:val="none" w:sz="0" w:space="0" w:color="auto"/>
            <w:right w:val="none" w:sz="0" w:space="0" w:color="auto"/>
          </w:divBdr>
        </w:div>
        <w:div w:id="615907642">
          <w:marLeft w:val="0"/>
          <w:marRight w:val="0"/>
          <w:marTop w:val="0"/>
          <w:marBottom w:val="0"/>
          <w:divBdr>
            <w:top w:val="none" w:sz="0" w:space="0" w:color="auto"/>
            <w:left w:val="none" w:sz="0" w:space="0" w:color="auto"/>
            <w:bottom w:val="none" w:sz="0" w:space="0" w:color="auto"/>
            <w:right w:val="none" w:sz="0" w:space="0" w:color="auto"/>
          </w:divBdr>
        </w:div>
        <w:div w:id="622732176">
          <w:marLeft w:val="0"/>
          <w:marRight w:val="0"/>
          <w:marTop w:val="0"/>
          <w:marBottom w:val="0"/>
          <w:divBdr>
            <w:top w:val="none" w:sz="0" w:space="0" w:color="auto"/>
            <w:left w:val="none" w:sz="0" w:space="0" w:color="auto"/>
            <w:bottom w:val="none" w:sz="0" w:space="0" w:color="auto"/>
            <w:right w:val="none" w:sz="0" w:space="0" w:color="auto"/>
          </w:divBdr>
        </w:div>
        <w:div w:id="634945236">
          <w:marLeft w:val="0"/>
          <w:marRight w:val="0"/>
          <w:marTop w:val="0"/>
          <w:marBottom w:val="0"/>
          <w:divBdr>
            <w:top w:val="none" w:sz="0" w:space="0" w:color="auto"/>
            <w:left w:val="none" w:sz="0" w:space="0" w:color="auto"/>
            <w:bottom w:val="none" w:sz="0" w:space="0" w:color="auto"/>
            <w:right w:val="none" w:sz="0" w:space="0" w:color="auto"/>
          </w:divBdr>
        </w:div>
        <w:div w:id="640041025">
          <w:marLeft w:val="0"/>
          <w:marRight w:val="0"/>
          <w:marTop w:val="0"/>
          <w:marBottom w:val="0"/>
          <w:divBdr>
            <w:top w:val="none" w:sz="0" w:space="0" w:color="auto"/>
            <w:left w:val="none" w:sz="0" w:space="0" w:color="auto"/>
            <w:bottom w:val="none" w:sz="0" w:space="0" w:color="auto"/>
            <w:right w:val="none" w:sz="0" w:space="0" w:color="auto"/>
          </w:divBdr>
        </w:div>
        <w:div w:id="673454053">
          <w:marLeft w:val="0"/>
          <w:marRight w:val="0"/>
          <w:marTop w:val="0"/>
          <w:marBottom w:val="0"/>
          <w:divBdr>
            <w:top w:val="none" w:sz="0" w:space="0" w:color="auto"/>
            <w:left w:val="none" w:sz="0" w:space="0" w:color="auto"/>
            <w:bottom w:val="none" w:sz="0" w:space="0" w:color="auto"/>
            <w:right w:val="none" w:sz="0" w:space="0" w:color="auto"/>
          </w:divBdr>
        </w:div>
        <w:div w:id="712926158">
          <w:marLeft w:val="0"/>
          <w:marRight w:val="0"/>
          <w:marTop w:val="0"/>
          <w:marBottom w:val="0"/>
          <w:divBdr>
            <w:top w:val="none" w:sz="0" w:space="0" w:color="auto"/>
            <w:left w:val="none" w:sz="0" w:space="0" w:color="auto"/>
            <w:bottom w:val="none" w:sz="0" w:space="0" w:color="auto"/>
            <w:right w:val="none" w:sz="0" w:space="0" w:color="auto"/>
          </w:divBdr>
        </w:div>
        <w:div w:id="716898443">
          <w:marLeft w:val="0"/>
          <w:marRight w:val="0"/>
          <w:marTop w:val="0"/>
          <w:marBottom w:val="0"/>
          <w:divBdr>
            <w:top w:val="none" w:sz="0" w:space="0" w:color="auto"/>
            <w:left w:val="none" w:sz="0" w:space="0" w:color="auto"/>
            <w:bottom w:val="none" w:sz="0" w:space="0" w:color="auto"/>
            <w:right w:val="none" w:sz="0" w:space="0" w:color="auto"/>
          </w:divBdr>
        </w:div>
        <w:div w:id="718625583">
          <w:marLeft w:val="0"/>
          <w:marRight w:val="0"/>
          <w:marTop w:val="0"/>
          <w:marBottom w:val="0"/>
          <w:divBdr>
            <w:top w:val="none" w:sz="0" w:space="0" w:color="auto"/>
            <w:left w:val="none" w:sz="0" w:space="0" w:color="auto"/>
            <w:bottom w:val="none" w:sz="0" w:space="0" w:color="auto"/>
            <w:right w:val="none" w:sz="0" w:space="0" w:color="auto"/>
          </w:divBdr>
        </w:div>
        <w:div w:id="730543561">
          <w:marLeft w:val="0"/>
          <w:marRight w:val="0"/>
          <w:marTop w:val="0"/>
          <w:marBottom w:val="0"/>
          <w:divBdr>
            <w:top w:val="none" w:sz="0" w:space="0" w:color="auto"/>
            <w:left w:val="none" w:sz="0" w:space="0" w:color="auto"/>
            <w:bottom w:val="none" w:sz="0" w:space="0" w:color="auto"/>
            <w:right w:val="none" w:sz="0" w:space="0" w:color="auto"/>
          </w:divBdr>
        </w:div>
        <w:div w:id="758528100">
          <w:marLeft w:val="0"/>
          <w:marRight w:val="0"/>
          <w:marTop w:val="0"/>
          <w:marBottom w:val="0"/>
          <w:divBdr>
            <w:top w:val="none" w:sz="0" w:space="0" w:color="auto"/>
            <w:left w:val="none" w:sz="0" w:space="0" w:color="auto"/>
            <w:bottom w:val="none" w:sz="0" w:space="0" w:color="auto"/>
            <w:right w:val="none" w:sz="0" w:space="0" w:color="auto"/>
          </w:divBdr>
        </w:div>
        <w:div w:id="779834270">
          <w:marLeft w:val="0"/>
          <w:marRight w:val="0"/>
          <w:marTop w:val="0"/>
          <w:marBottom w:val="0"/>
          <w:divBdr>
            <w:top w:val="none" w:sz="0" w:space="0" w:color="auto"/>
            <w:left w:val="none" w:sz="0" w:space="0" w:color="auto"/>
            <w:bottom w:val="none" w:sz="0" w:space="0" w:color="auto"/>
            <w:right w:val="none" w:sz="0" w:space="0" w:color="auto"/>
          </w:divBdr>
        </w:div>
        <w:div w:id="786505931">
          <w:marLeft w:val="0"/>
          <w:marRight w:val="0"/>
          <w:marTop w:val="0"/>
          <w:marBottom w:val="0"/>
          <w:divBdr>
            <w:top w:val="none" w:sz="0" w:space="0" w:color="auto"/>
            <w:left w:val="none" w:sz="0" w:space="0" w:color="auto"/>
            <w:bottom w:val="none" w:sz="0" w:space="0" w:color="auto"/>
            <w:right w:val="none" w:sz="0" w:space="0" w:color="auto"/>
          </w:divBdr>
        </w:div>
        <w:div w:id="791635360">
          <w:marLeft w:val="0"/>
          <w:marRight w:val="0"/>
          <w:marTop w:val="0"/>
          <w:marBottom w:val="0"/>
          <w:divBdr>
            <w:top w:val="none" w:sz="0" w:space="0" w:color="auto"/>
            <w:left w:val="none" w:sz="0" w:space="0" w:color="auto"/>
            <w:bottom w:val="none" w:sz="0" w:space="0" w:color="auto"/>
            <w:right w:val="none" w:sz="0" w:space="0" w:color="auto"/>
          </w:divBdr>
        </w:div>
        <w:div w:id="804465424">
          <w:marLeft w:val="0"/>
          <w:marRight w:val="0"/>
          <w:marTop w:val="0"/>
          <w:marBottom w:val="0"/>
          <w:divBdr>
            <w:top w:val="none" w:sz="0" w:space="0" w:color="auto"/>
            <w:left w:val="none" w:sz="0" w:space="0" w:color="auto"/>
            <w:bottom w:val="none" w:sz="0" w:space="0" w:color="auto"/>
            <w:right w:val="none" w:sz="0" w:space="0" w:color="auto"/>
          </w:divBdr>
        </w:div>
        <w:div w:id="825633908">
          <w:marLeft w:val="0"/>
          <w:marRight w:val="0"/>
          <w:marTop w:val="0"/>
          <w:marBottom w:val="0"/>
          <w:divBdr>
            <w:top w:val="none" w:sz="0" w:space="0" w:color="auto"/>
            <w:left w:val="none" w:sz="0" w:space="0" w:color="auto"/>
            <w:bottom w:val="none" w:sz="0" w:space="0" w:color="auto"/>
            <w:right w:val="none" w:sz="0" w:space="0" w:color="auto"/>
          </w:divBdr>
        </w:div>
        <w:div w:id="834764257">
          <w:marLeft w:val="0"/>
          <w:marRight w:val="0"/>
          <w:marTop w:val="0"/>
          <w:marBottom w:val="0"/>
          <w:divBdr>
            <w:top w:val="none" w:sz="0" w:space="0" w:color="auto"/>
            <w:left w:val="none" w:sz="0" w:space="0" w:color="auto"/>
            <w:bottom w:val="none" w:sz="0" w:space="0" w:color="auto"/>
            <w:right w:val="none" w:sz="0" w:space="0" w:color="auto"/>
          </w:divBdr>
        </w:div>
        <w:div w:id="840973372">
          <w:marLeft w:val="0"/>
          <w:marRight w:val="0"/>
          <w:marTop w:val="0"/>
          <w:marBottom w:val="0"/>
          <w:divBdr>
            <w:top w:val="none" w:sz="0" w:space="0" w:color="auto"/>
            <w:left w:val="none" w:sz="0" w:space="0" w:color="auto"/>
            <w:bottom w:val="none" w:sz="0" w:space="0" w:color="auto"/>
            <w:right w:val="none" w:sz="0" w:space="0" w:color="auto"/>
          </w:divBdr>
        </w:div>
        <w:div w:id="868299258">
          <w:marLeft w:val="0"/>
          <w:marRight w:val="0"/>
          <w:marTop w:val="0"/>
          <w:marBottom w:val="0"/>
          <w:divBdr>
            <w:top w:val="none" w:sz="0" w:space="0" w:color="auto"/>
            <w:left w:val="none" w:sz="0" w:space="0" w:color="auto"/>
            <w:bottom w:val="none" w:sz="0" w:space="0" w:color="auto"/>
            <w:right w:val="none" w:sz="0" w:space="0" w:color="auto"/>
          </w:divBdr>
        </w:div>
        <w:div w:id="905795218">
          <w:marLeft w:val="0"/>
          <w:marRight w:val="0"/>
          <w:marTop w:val="0"/>
          <w:marBottom w:val="0"/>
          <w:divBdr>
            <w:top w:val="none" w:sz="0" w:space="0" w:color="auto"/>
            <w:left w:val="none" w:sz="0" w:space="0" w:color="auto"/>
            <w:bottom w:val="none" w:sz="0" w:space="0" w:color="auto"/>
            <w:right w:val="none" w:sz="0" w:space="0" w:color="auto"/>
          </w:divBdr>
        </w:div>
        <w:div w:id="906384380">
          <w:marLeft w:val="0"/>
          <w:marRight w:val="0"/>
          <w:marTop w:val="0"/>
          <w:marBottom w:val="0"/>
          <w:divBdr>
            <w:top w:val="none" w:sz="0" w:space="0" w:color="auto"/>
            <w:left w:val="none" w:sz="0" w:space="0" w:color="auto"/>
            <w:bottom w:val="none" w:sz="0" w:space="0" w:color="auto"/>
            <w:right w:val="none" w:sz="0" w:space="0" w:color="auto"/>
          </w:divBdr>
        </w:div>
        <w:div w:id="915282155">
          <w:marLeft w:val="0"/>
          <w:marRight w:val="0"/>
          <w:marTop w:val="0"/>
          <w:marBottom w:val="0"/>
          <w:divBdr>
            <w:top w:val="none" w:sz="0" w:space="0" w:color="auto"/>
            <w:left w:val="none" w:sz="0" w:space="0" w:color="auto"/>
            <w:bottom w:val="none" w:sz="0" w:space="0" w:color="auto"/>
            <w:right w:val="none" w:sz="0" w:space="0" w:color="auto"/>
          </w:divBdr>
        </w:div>
        <w:div w:id="948049563">
          <w:marLeft w:val="0"/>
          <w:marRight w:val="0"/>
          <w:marTop w:val="0"/>
          <w:marBottom w:val="0"/>
          <w:divBdr>
            <w:top w:val="none" w:sz="0" w:space="0" w:color="auto"/>
            <w:left w:val="none" w:sz="0" w:space="0" w:color="auto"/>
            <w:bottom w:val="none" w:sz="0" w:space="0" w:color="auto"/>
            <w:right w:val="none" w:sz="0" w:space="0" w:color="auto"/>
          </w:divBdr>
        </w:div>
        <w:div w:id="966276336">
          <w:marLeft w:val="0"/>
          <w:marRight w:val="0"/>
          <w:marTop w:val="0"/>
          <w:marBottom w:val="0"/>
          <w:divBdr>
            <w:top w:val="none" w:sz="0" w:space="0" w:color="auto"/>
            <w:left w:val="none" w:sz="0" w:space="0" w:color="auto"/>
            <w:bottom w:val="none" w:sz="0" w:space="0" w:color="auto"/>
            <w:right w:val="none" w:sz="0" w:space="0" w:color="auto"/>
          </w:divBdr>
        </w:div>
        <w:div w:id="974406857">
          <w:marLeft w:val="0"/>
          <w:marRight w:val="0"/>
          <w:marTop w:val="0"/>
          <w:marBottom w:val="0"/>
          <w:divBdr>
            <w:top w:val="none" w:sz="0" w:space="0" w:color="auto"/>
            <w:left w:val="none" w:sz="0" w:space="0" w:color="auto"/>
            <w:bottom w:val="none" w:sz="0" w:space="0" w:color="auto"/>
            <w:right w:val="none" w:sz="0" w:space="0" w:color="auto"/>
          </w:divBdr>
        </w:div>
        <w:div w:id="989092816">
          <w:marLeft w:val="0"/>
          <w:marRight w:val="0"/>
          <w:marTop w:val="0"/>
          <w:marBottom w:val="0"/>
          <w:divBdr>
            <w:top w:val="none" w:sz="0" w:space="0" w:color="auto"/>
            <w:left w:val="none" w:sz="0" w:space="0" w:color="auto"/>
            <w:bottom w:val="none" w:sz="0" w:space="0" w:color="auto"/>
            <w:right w:val="none" w:sz="0" w:space="0" w:color="auto"/>
          </w:divBdr>
        </w:div>
        <w:div w:id="1008824143">
          <w:marLeft w:val="0"/>
          <w:marRight w:val="0"/>
          <w:marTop w:val="0"/>
          <w:marBottom w:val="0"/>
          <w:divBdr>
            <w:top w:val="none" w:sz="0" w:space="0" w:color="auto"/>
            <w:left w:val="none" w:sz="0" w:space="0" w:color="auto"/>
            <w:bottom w:val="none" w:sz="0" w:space="0" w:color="auto"/>
            <w:right w:val="none" w:sz="0" w:space="0" w:color="auto"/>
          </w:divBdr>
        </w:div>
        <w:div w:id="1029989127">
          <w:marLeft w:val="0"/>
          <w:marRight w:val="0"/>
          <w:marTop w:val="0"/>
          <w:marBottom w:val="0"/>
          <w:divBdr>
            <w:top w:val="none" w:sz="0" w:space="0" w:color="auto"/>
            <w:left w:val="none" w:sz="0" w:space="0" w:color="auto"/>
            <w:bottom w:val="none" w:sz="0" w:space="0" w:color="auto"/>
            <w:right w:val="none" w:sz="0" w:space="0" w:color="auto"/>
          </w:divBdr>
        </w:div>
        <w:div w:id="1058358211">
          <w:marLeft w:val="0"/>
          <w:marRight w:val="0"/>
          <w:marTop w:val="0"/>
          <w:marBottom w:val="0"/>
          <w:divBdr>
            <w:top w:val="none" w:sz="0" w:space="0" w:color="auto"/>
            <w:left w:val="none" w:sz="0" w:space="0" w:color="auto"/>
            <w:bottom w:val="none" w:sz="0" w:space="0" w:color="auto"/>
            <w:right w:val="none" w:sz="0" w:space="0" w:color="auto"/>
          </w:divBdr>
        </w:div>
        <w:div w:id="1087116905">
          <w:marLeft w:val="0"/>
          <w:marRight w:val="0"/>
          <w:marTop w:val="0"/>
          <w:marBottom w:val="0"/>
          <w:divBdr>
            <w:top w:val="none" w:sz="0" w:space="0" w:color="auto"/>
            <w:left w:val="none" w:sz="0" w:space="0" w:color="auto"/>
            <w:bottom w:val="none" w:sz="0" w:space="0" w:color="auto"/>
            <w:right w:val="none" w:sz="0" w:space="0" w:color="auto"/>
          </w:divBdr>
        </w:div>
        <w:div w:id="1094083947">
          <w:marLeft w:val="0"/>
          <w:marRight w:val="0"/>
          <w:marTop w:val="0"/>
          <w:marBottom w:val="0"/>
          <w:divBdr>
            <w:top w:val="none" w:sz="0" w:space="0" w:color="auto"/>
            <w:left w:val="none" w:sz="0" w:space="0" w:color="auto"/>
            <w:bottom w:val="none" w:sz="0" w:space="0" w:color="auto"/>
            <w:right w:val="none" w:sz="0" w:space="0" w:color="auto"/>
          </w:divBdr>
        </w:div>
        <w:div w:id="1098216539">
          <w:marLeft w:val="0"/>
          <w:marRight w:val="0"/>
          <w:marTop w:val="0"/>
          <w:marBottom w:val="0"/>
          <w:divBdr>
            <w:top w:val="none" w:sz="0" w:space="0" w:color="auto"/>
            <w:left w:val="none" w:sz="0" w:space="0" w:color="auto"/>
            <w:bottom w:val="none" w:sz="0" w:space="0" w:color="auto"/>
            <w:right w:val="none" w:sz="0" w:space="0" w:color="auto"/>
          </w:divBdr>
        </w:div>
        <w:div w:id="1104500362">
          <w:marLeft w:val="0"/>
          <w:marRight w:val="0"/>
          <w:marTop w:val="0"/>
          <w:marBottom w:val="0"/>
          <w:divBdr>
            <w:top w:val="none" w:sz="0" w:space="0" w:color="auto"/>
            <w:left w:val="none" w:sz="0" w:space="0" w:color="auto"/>
            <w:bottom w:val="none" w:sz="0" w:space="0" w:color="auto"/>
            <w:right w:val="none" w:sz="0" w:space="0" w:color="auto"/>
          </w:divBdr>
        </w:div>
        <w:div w:id="1109853851">
          <w:marLeft w:val="0"/>
          <w:marRight w:val="0"/>
          <w:marTop w:val="0"/>
          <w:marBottom w:val="0"/>
          <w:divBdr>
            <w:top w:val="none" w:sz="0" w:space="0" w:color="auto"/>
            <w:left w:val="none" w:sz="0" w:space="0" w:color="auto"/>
            <w:bottom w:val="none" w:sz="0" w:space="0" w:color="auto"/>
            <w:right w:val="none" w:sz="0" w:space="0" w:color="auto"/>
          </w:divBdr>
        </w:div>
        <w:div w:id="1122960159">
          <w:marLeft w:val="0"/>
          <w:marRight w:val="0"/>
          <w:marTop w:val="0"/>
          <w:marBottom w:val="0"/>
          <w:divBdr>
            <w:top w:val="none" w:sz="0" w:space="0" w:color="auto"/>
            <w:left w:val="none" w:sz="0" w:space="0" w:color="auto"/>
            <w:bottom w:val="none" w:sz="0" w:space="0" w:color="auto"/>
            <w:right w:val="none" w:sz="0" w:space="0" w:color="auto"/>
          </w:divBdr>
        </w:div>
        <w:div w:id="1125350846">
          <w:marLeft w:val="0"/>
          <w:marRight w:val="0"/>
          <w:marTop w:val="0"/>
          <w:marBottom w:val="0"/>
          <w:divBdr>
            <w:top w:val="none" w:sz="0" w:space="0" w:color="auto"/>
            <w:left w:val="none" w:sz="0" w:space="0" w:color="auto"/>
            <w:bottom w:val="none" w:sz="0" w:space="0" w:color="auto"/>
            <w:right w:val="none" w:sz="0" w:space="0" w:color="auto"/>
          </w:divBdr>
        </w:div>
        <w:div w:id="1155494886">
          <w:marLeft w:val="0"/>
          <w:marRight w:val="0"/>
          <w:marTop w:val="0"/>
          <w:marBottom w:val="0"/>
          <w:divBdr>
            <w:top w:val="none" w:sz="0" w:space="0" w:color="auto"/>
            <w:left w:val="none" w:sz="0" w:space="0" w:color="auto"/>
            <w:bottom w:val="none" w:sz="0" w:space="0" w:color="auto"/>
            <w:right w:val="none" w:sz="0" w:space="0" w:color="auto"/>
          </w:divBdr>
        </w:div>
        <w:div w:id="1164054658">
          <w:marLeft w:val="0"/>
          <w:marRight w:val="0"/>
          <w:marTop w:val="0"/>
          <w:marBottom w:val="0"/>
          <w:divBdr>
            <w:top w:val="none" w:sz="0" w:space="0" w:color="auto"/>
            <w:left w:val="none" w:sz="0" w:space="0" w:color="auto"/>
            <w:bottom w:val="none" w:sz="0" w:space="0" w:color="auto"/>
            <w:right w:val="none" w:sz="0" w:space="0" w:color="auto"/>
          </w:divBdr>
        </w:div>
        <w:div w:id="1172378978">
          <w:marLeft w:val="0"/>
          <w:marRight w:val="0"/>
          <w:marTop w:val="0"/>
          <w:marBottom w:val="0"/>
          <w:divBdr>
            <w:top w:val="none" w:sz="0" w:space="0" w:color="auto"/>
            <w:left w:val="none" w:sz="0" w:space="0" w:color="auto"/>
            <w:bottom w:val="none" w:sz="0" w:space="0" w:color="auto"/>
            <w:right w:val="none" w:sz="0" w:space="0" w:color="auto"/>
          </w:divBdr>
        </w:div>
        <w:div w:id="1205869450">
          <w:marLeft w:val="0"/>
          <w:marRight w:val="0"/>
          <w:marTop w:val="0"/>
          <w:marBottom w:val="0"/>
          <w:divBdr>
            <w:top w:val="none" w:sz="0" w:space="0" w:color="auto"/>
            <w:left w:val="none" w:sz="0" w:space="0" w:color="auto"/>
            <w:bottom w:val="none" w:sz="0" w:space="0" w:color="auto"/>
            <w:right w:val="none" w:sz="0" w:space="0" w:color="auto"/>
          </w:divBdr>
        </w:div>
        <w:div w:id="1231572542">
          <w:marLeft w:val="0"/>
          <w:marRight w:val="0"/>
          <w:marTop w:val="0"/>
          <w:marBottom w:val="0"/>
          <w:divBdr>
            <w:top w:val="none" w:sz="0" w:space="0" w:color="auto"/>
            <w:left w:val="none" w:sz="0" w:space="0" w:color="auto"/>
            <w:bottom w:val="none" w:sz="0" w:space="0" w:color="auto"/>
            <w:right w:val="none" w:sz="0" w:space="0" w:color="auto"/>
          </w:divBdr>
        </w:div>
        <w:div w:id="1242565160">
          <w:marLeft w:val="0"/>
          <w:marRight w:val="0"/>
          <w:marTop w:val="0"/>
          <w:marBottom w:val="0"/>
          <w:divBdr>
            <w:top w:val="none" w:sz="0" w:space="0" w:color="auto"/>
            <w:left w:val="none" w:sz="0" w:space="0" w:color="auto"/>
            <w:bottom w:val="none" w:sz="0" w:space="0" w:color="auto"/>
            <w:right w:val="none" w:sz="0" w:space="0" w:color="auto"/>
          </w:divBdr>
        </w:div>
        <w:div w:id="1244414586">
          <w:marLeft w:val="0"/>
          <w:marRight w:val="0"/>
          <w:marTop w:val="0"/>
          <w:marBottom w:val="0"/>
          <w:divBdr>
            <w:top w:val="none" w:sz="0" w:space="0" w:color="auto"/>
            <w:left w:val="none" w:sz="0" w:space="0" w:color="auto"/>
            <w:bottom w:val="none" w:sz="0" w:space="0" w:color="auto"/>
            <w:right w:val="none" w:sz="0" w:space="0" w:color="auto"/>
          </w:divBdr>
        </w:div>
        <w:div w:id="1261329690">
          <w:marLeft w:val="0"/>
          <w:marRight w:val="0"/>
          <w:marTop w:val="0"/>
          <w:marBottom w:val="0"/>
          <w:divBdr>
            <w:top w:val="none" w:sz="0" w:space="0" w:color="auto"/>
            <w:left w:val="none" w:sz="0" w:space="0" w:color="auto"/>
            <w:bottom w:val="none" w:sz="0" w:space="0" w:color="auto"/>
            <w:right w:val="none" w:sz="0" w:space="0" w:color="auto"/>
          </w:divBdr>
        </w:div>
        <w:div w:id="1266498167">
          <w:marLeft w:val="0"/>
          <w:marRight w:val="0"/>
          <w:marTop w:val="0"/>
          <w:marBottom w:val="0"/>
          <w:divBdr>
            <w:top w:val="none" w:sz="0" w:space="0" w:color="auto"/>
            <w:left w:val="none" w:sz="0" w:space="0" w:color="auto"/>
            <w:bottom w:val="none" w:sz="0" w:space="0" w:color="auto"/>
            <w:right w:val="none" w:sz="0" w:space="0" w:color="auto"/>
          </w:divBdr>
        </w:div>
        <w:div w:id="1269046775">
          <w:marLeft w:val="0"/>
          <w:marRight w:val="0"/>
          <w:marTop w:val="0"/>
          <w:marBottom w:val="0"/>
          <w:divBdr>
            <w:top w:val="none" w:sz="0" w:space="0" w:color="auto"/>
            <w:left w:val="none" w:sz="0" w:space="0" w:color="auto"/>
            <w:bottom w:val="none" w:sz="0" w:space="0" w:color="auto"/>
            <w:right w:val="none" w:sz="0" w:space="0" w:color="auto"/>
          </w:divBdr>
        </w:div>
        <w:div w:id="1280837787">
          <w:marLeft w:val="0"/>
          <w:marRight w:val="0"/>
          <w:marTop w:val="0"/>
          <w:marBottom w:val="0"/>
          <w:divBdr>
            <w:top w:val="none" w:sz="0" w:space="0" w:color="auto"/>
            <w:left w:val="none" w:sz="0" w:space="0" w:color="auto"/>
            <w:bottom w:val="none" w:sz="0" w:space="0" w:color="auto"/>
            <w:right w:val="none" w:sz="0" w:space="0" w:color="auto"/>
          </w:divBdr>
        </w:div>
        <w:div w:id="1318681161">
          <w:marLeft w:val="0"/>
          <w:marRight w:val="0"/>
          <w:marTop w:val="0"/>
          <w:marBottom w:val="0"/>
          <w:divBdr>
            <w:top w:val="none" w:sz="0" w:space="0" w:color="auto"/>
            <w:left w:val="none" w:sz="0" w:space="0" w:color="auto"/>
            <w:bottom w:val="none" w:sz="0" w:space="0" w:color="auto"/>
            <w:right w:val="none" w:sz="0" w:space="0" w:color="auto"/>
          </w:divBdr>
        </w:div>
        <w:div w:id="1323581372">
          <w:marLeft w:val="0"/>
          <w:marRight w:val="0"/>
          <w:marTop w:val="0"/>
          <w:marBottom w:val="0"/>
          <w:divBdr>
            <w:top w:val="none" w:sz="0" w:space="0" w:color="auto"/>
            <w:left w:val="none" w:sz="0" w:space="0" w:color="auto"/>
            <w:bottom w:val="none" w:sz="0" w:space="0" w:color="auto"/>
            <w:right w:val="none" w:sz="0" w:space="0" w:color="auto"/>
          </w:divBdr>
        </w:div>
        <w:div w:id="1373919696">
          <w:marLeft w:val="0"/>
          <w:marRight w:val="0"/>
          <w:marTop w:val="0"/>
          <w:marBottom w:val="0"/>
          <w:divBdr>
            <w:top w:val="none" w:sz="0" w:space="0" w:color="auto"/>
            <w:left w:val="none" w:sz="0" w:space="0" w:color="auto"/>
            <w:bottom w:val="none" w:sz="0" w:space="0" w:color="auto"/>
            <w:right w:val="none" w:sz="0" w:space="0" w:color="auto"/>
          </w:divBdr>
        </w:div>
        <w:div w:id="1385324949">
          <w:marLeft w:val="0"/>
          <w:marRight w:val="0"/>
          <w:marTop w:val="0"/>
          <w:marBottom w:val="0"/>
          <w:divBdr>
            <w:top w:val="none" w:sz="0" w:space="0" w:color="auto"/>
            <w:left w:val="none" w:sz="0" w:space="0" w:color="auto"/>
            <w:bottom w:val="none" w:sz="0" w:space="0" w:color="auto"/>
            <w:right w:val="none" w:sz="0" w:space="0" w:color="auto"/>
          </w:divBdr>
        </w:div>
        <w:div w:id="1425610242">
          <w:marLeft w:val="0"/>
          <w:marRight w:val="0"/>
          <w:marTop w:val="0"/>
          <w:marBottom w:val="0"/>
          <w:divBdr>
            <w:top w:val="none" w:sz="0" w:space="0" w:color="auto"/>
            <w:left w:val="none" w:sz="0" w:space="0" w:color="auto"/>
            <w:bottom w:val="none" w:sz="0" w:space="0" w:color="auto"/>
            <w:right w:val="none" w:sz="0" w:space="0" w:color="auto"/>
          </w:divBdr>
        </w:div>
        <w:div w:id="1433894431">
          <w:marLeft w:val="0"/>
          <w:marRight w:val="0"/>
          <w:marTop w:val="0"/>
          <w:marBottom w:val="0"/>
          <w:divBdr>
            <w:top w:val="none" w:sz="0" w:space="0" w:color="auto"/>
            <w:left w:val="none" w:sz="0" w:space="0" w:color="auto"/>
            <w:bottom w:val="none" w:sz="0" w:space="0" w:color="auto"/>
            <w:right w:val="none" w:sz="0" w:space="0" w:color="auto"/>
          </w:divBdr>
        </w:div>
        <w:div w:id="1444954651">
          <w:marLeft w:val="0"/>
          <w:marRight w:val="0"/>
          <w:marTop w:val="0"/>
          <w:marBottom w:val="0"/>
          <w:divBdr>
            <w:top w:val="none" w:sz="0" w:space="0" w:color="auto"/>
            <w:left w:val="none" w:sz="0" w:space="0" w:color="auto"/>
            <w:bottom w:val="none" w:sz="0" w:space="0" w:color="auto"/>
            <w:right w:val="none" w:sz="0" w:space="0" w:color="auto"/>
          </w:divBdr>
        </w:div>
        <w:div w:id="1456751255">
          <w:marLeft w:val="0"/>
          <w:marRight w:val="0"/>
          <w:marTop w:val="0"/>
          <w:marBottom w:val="0"/>
          <w:divBdr>
            <w:top w:val="none" w:sz="0" w:space="0" w:color="auto"/>
            <w:left w:val="none" w:sz="0" w:space="0" w:color="auto"/>
            <w:bottom w:val="none" w:sz="0" w:space="0" w:color="auto"/>
            <w:right w:val="none" w:sz="0" w:space="0" w:color="auto"/>
          </w:divBdr>
        </w:div>
        <w:div w:id="1477993868">
          <w:marLeft w:val="0"/>
          <w:marRight w:val="0"/>
          <w:marTop w:val="0"/>
          <w:marBottom w:val="0"/>
          <w:divBdr>
            <w:top w:val="none" w:sz="0" w:space="0" w:color="auto"/>
            <w:left w:val="none" w:sz="0" w:space="0" w:color="auto"/>
            <w:bottom w:val="none" w:sz="0" w:space="0" w:color="auto"/>
            <w:right w:val="none" w:sz="0" w:space="0" w:color="auto"/>
          </w:divBdr>
        </w:div>
        <w:div w:id="1500584108">
          <w:marLeft w:val="0"/>
          <w:marRight w:val="0"/>
          <w:marTop w:val="0"/>
          <w:marBottom w:val="0"/>
          <w:divBdr>
            <w:top w:val="none" w:sz="0" w:space="0" w:color="auto"/>
            <w:left w:val="none" w:sz="0" w:space="0" w:color="auto"/>
            <w:bottom w:val="none" w:sz="0" w:space="0" w:color="auto"/>
            <w:right w:val="none" w:sz="0" w:space="0" w:color="auto"/>
          </w:divBdr>
        </w:div>
        <w:div w:id="1533763845">
          <w:marLeft w:val="0"/>
          <w:marRight w:val="0"/>
          <w:marTop w:val="0"/>
          <w:marBottom w:val="0"/>
          <w:divBdr>
            <w:top w:val="none" w:sz="0" w:space="0" w:color="auto"/>
            <w:left w:val="none" w:sz="0" w:space="0" w:color="auto"/>
            <w:bottom w:val="none" w:sz="0" w:space="0" w:color="auto"/>
            <w:right w:val="none" w:sz="0" w:space="0" w:color="auto"/>
          </w:divBdr>
        </w:div>
        <w:div w:id="1534726398">
          <w:marLeft w:val="0"/>
          <w:marRight w:val="0"/>
          <w:marTop w:val="0"/>
          <w:marBottom w:val="0"/>
          <w:divBdr>
            <w:top w:val="none" w:sz="0" w:space="0" w:color="auto"/>
            <w:left w:val="none" w:sz="0" w:space="0" w:color="auto"/>
            <w:bottom w:val="none" w:sz="0" w:space="0" w:color="auto"/>
            <w:right w:val="none" w:sz="0" w:space="0" w:color="auto"/>
          </w:divBdr>
        </w:div>
        <w:div w:id="1545170151">
          <w:marLeft w:val="0"/>
          <w:marRight w:val="0"/>
          <w:marTop w:val="0"/>
          <w:marBottom w:val="0"/>
          <w:divBdr>
            <w:top w:val="none" w:sz="0" w:space="0" w:color="auto"/>
            <w:left w:val="none" w:sz="0" w:space="0" w:color="auto"/>
            <w:bottom w:val="none" w:sz="0" w:space="0" w:color="auto"/>
            <w:right w:val="none" w:sz="0" w:space="0" w:color="auto"/>
          </w:divBdr>
        </w:div>
        <w:div w:id="1547180318">
          <w:marLeft w:val="0"/>
          <w:marRight w:val="0"/>
          <w:marTop w:val="0"/>
          <w:marBottom w:val="0"/>
          <w:divBdr>
            <w:top w:val="none" w:sz="0" w:space="0" w:color="auto"/>
            <w:left w:val="none" w:sz="0" w:space="0" w:color="auto"/>
            <w:bottom w:val="none" w:sz="0" w:space="0" w:color="auto"/>
            <w:right w:val="none" w:sz="0" w:space="0" w:color="auto"/>
          </w:divBdr>
        </w:div>
        <w:div w:id="1560899489">
          <w:marLeft w:val="0"/>
          <w:marRight w:val="0"/>
          <w:marTop w:val="0"/>
          <w:marBottom w:val="0"/>
          <w:divBdr>
            <w:top w:val="none" w:sz="0" w:space="0" w:color="auto"/>
            <w:left w:val="none" w:sz="0" w:space="0" w:color="auto"/>
            <w:bottom w:val="none" w:sz="0" w:space="0" w:color="auto"/>
            <w:right w:val="none" w:sz="0" w:space="0" w:color="auto"/>
          </w:divBdr>
        </w:div>
        <w:div w:id="1562906191">
          <w:marLeft w:val="0"/>
          <w:marRight w:val="0"/>
          <w:marTop w:val="0"/>
          <w:marBottom w:val="0"/>
          <w:divBdr>
            <w:top w:val="none" w:sz="0" w:space="0" w:color="auto"/>
            <w:left w:val="none" w:sz="0" w:space="0" w:color="auto"/>
            <w:bottom w:val="none" w:sz="0" w:space="0" w:color="auto"/>
            <w:right w:val="none" w:sz="0" w:space="0" w:color="auto"/>
          </w:divBdr>
        </w:div>
        <w:div w:id="1572957720">
          <w:marLeft w:val="0"/>
          <w:marRight w:val="0"/>
          <w:marTop w:val="0"/>
          <w:marBottom w:val="0"/>
          <w:divBdr>
            <w:top w:val="none" w:sz="0" w:space="0" w:color="auto"/>
            <w:left w:val="none" w:sz="0" w:space="0" w:color="auto"/>
            <w:bottom w:val="none" w:sz="0" w:space="0" w:color="auto"/>
            <w:right w:val="none" w:sz="0" w:space="0" w:color="auto"/>
          </w:divBdr>
        </w:div>
        <w:div w:id="1574897623">
          <w:marLeft w:val="0"/>
          <w:marRight w:val="0"/>
          <w:marTop w:val="0"/>
          <w:marBottom w:val="0"/>
          <w:divBdr>
            <w:top w:val="none" w:sz="0" w:space="0" w:color="auto"/>
            <w:left w:val="none" w:sz="0" w:space="0" w:color="auto"/>
            <w:bottom w:val="none" w:sz="0" w:space="0" w:color="auto"/>
            <w:right w:val="none" w:sz="0" w:space="0" w:color="auto"/>
          </w:divBdr>
        </w:div>
        <w:div w:id="1605455952">
          <w:marLeft w:val="0"/>
          <w:marRight w:val="0"/>
          <w:marTop w:val="0"/>
          <w:marBottom w:val="0"/>
          <w:divBdr>
            <w:top w:val="none" w:sz="0" w:space="0" w:color="auto"/>
            <w:left w:val="none" w:sz="0" w:space="0" w:color="auto"/>
            <w:bottom w:val="none" w:sz="0" w:space="0" w:color="auto"/>
            <w:right w:val="none" w:sz="0" w:space="0" w:color="auto"/>
          </w:divBdr>
        </w:div>
        <w:div w:id="1612783733">
          <w:marLeft w:val="0"/>
          <w:marRight w:val="0"/>
          <w:marTop w:val="0"/>
          <w:marBottom w:val="0"/>
          <w:divBdr>
            <w:top w:val="none" w:sz="0" w:space="0" w:color="auto"/>
            <w:left w:val="none" w:sz="0" w:space="0" w:color="auto"/>
            <w:bottom w:val="none" w:sz="0" w:space="0" w:color="auto"/>
            <w:right w:val="none" w:sz="0" w:space="0" w:color="auto"/>
          </w:divBdr>
        </w:div>
        <w:div w:id="1631861220">
          <w:marLeft w:val="0"/>
          <w:marRight w:val="0"/>
          <w:marTop w:val="0"/>
          <w:marBottom w:val="0"/>
          <w:divBdr>
            <w:top w:val="none" w:sz="0" w:space="0" w:color="auto"/>
            <w:left w:val="none" w:sz="0" w:space="0" w:color="auto"/>
            <w:bottom w:val="none" w:sz="0" w:space="0" w:color="auto"/>
            <w:right w:val="none" w:sz="0" w:space="0" w:color="auto"/>
          </w:divBdr>
        </w:div>
        <w:div w:id="1649089334">
          <w:marLeft w:val="0"/>
          <w:marRight w:val="0"/>
          <w:marTop w:val="0"/>
          <w:marBottom w:val="0"/>
          <w:divBdr>
            <w:top w:val="none" w:sz="0" w:space="0" w:color="auto"/>
            <w:left w:val="none" w:sz="0" w:space="0" w:color="auto"/>
            <w:bottom w:val="none" w:sz="0" w:space="0" w:color="auto"/>
            <w:right w:val="none" w:sz="0" w:space="0" w:color="auto"/>
          </w:divBdr>
        </w:div>
        <w:div w:id="1678193266">
          <w:marLeft w:val="0"/>
          <w:marRight w:val="0"/>
          <w:marTop w:val="0"/>
          <w:marBottom w:val="0"/>
          <w:divBdr>
            <w:top w:val="none" w:sz="0" w:space="0" w:color="auto"/>
            <w:left w:val="none" w:sz="0" w:space="0" w:color="auto"/>
            <w:bottom w:val="none" w:sz="0" w:space="0" w:color="auto"/>
            <w:right w:val="none" w:sz="0" w:space="0" w:color="auto"/>
          </w:divBdr>
        </w:div>
        <w:div w:id="1696535612">
          <w:marLeft w:val="0"/>
          <w:marRight w:val="0"/>
          <w:marTop w:val="0"/>
          <w:marBottom w:val="0"/>
          <w:divBdr>
            <w:top w:val="none" w:sz="0" w:space="0" w:color="auto"/>
            <w:left w:val="none" w:sz="0" w:space="0" w:color="auto"/>
            <w:bottom w:val="none" w:sz="0" w:space="0" w:color="auto"/>
            <w:right w:val="none" w:sz="0" w:space="0" w:color="auto"/>
          </w:divBdr>
        </w:div>
        <w:div w:id="1712538320">
          <w:marLeft w:val="0"/>
          <w:marRight w:val="0"/>
          <w:marTop w:val="0"/>
          <w:marBottom w:val="0"/>
          <w:divBdr>
            <w:top w:val="none" w:sz="0" w:space="0" w:color="auto"/>
            <w:left w:val="none" w:sz="0" w:space="0" w:color="auto"/>
            <w:bottom w:val="none" w:sz="0" w:space="0" w:color="auto"/>
            <w:right w:val="none" w:sz="0" w:space="0" w:color="auto"/>
          </w:divBdr>
        </w:div>
        <w:div w:id="1713308796">
          <w:marLeft w:val="0"/>
          <w:marRight w:val="0"/>
          <w:marTop w:val="0"/>
          <w:marBottom w:val="0"/>
          <w:divBdr>
            <w:top w:val="none" w:sz="0" w:space="0" w:color="auto"/>
            <w:left w:val="none" w:sz="0" w:space="0" w:color="auto"/>
            <w:bottom w:val="none" w:sz="0" w:space="0" w:color="auto"/>
            <w:right w:val="none" w:sz="0" w:space="0" w:color="auto"/>
          </w:divBdr>
        </w:div>
        <w:div w:id="1723169598">
          <w:marLeft w:val="0"/>
          <w:marRight w:val="0"/>
          <w:marTop w:val="0"/>
          <w:marBottom w:val="0"/>
          <w:divBdr>
            <w:top w:val="none" w:sz="0" w:space="0" w:color="auto"/>
            <w:left w:val="none" w:sz="0" w:space="0" w:color="auto"/>
            <w:bottom w:val="none" w:sz="0" w:space="0" w:color="auto"/>
            <w:right w:val="none" w:sz="0" w:space="0" w:color="auto"/>
          </w:divBdr>
        </w:div>
        <w:div w:id="1723477136">
          <w:marLeft w:val="0"/>
          <w:marRight w:val="0"/>
          <w:marTop w:val="0"/>
          <w:marBottom w:val="0"/>
          <w:divBdr>
            <w:top w:val="none" w:sz="0" w:space="0" w:color="auto"/>
            <w:left w:val="none" w:sz="0" w:space="0" w:color="auto"/>
            <w:bottom w:val="none" w:sz="0" w:space="0" w:color="auto"/>
            <w:right w:val="none" w:sz="0" w:space="0" w:color="auto"/>
          </w:divBdr>
        </w:div>
        <w:div w:id="1767461209">
          <w:marLeft w:val="0"/>
          <w:marRight w:val="0"/>
          <w:marTop w:val="0"/>
          <w:marBottom w:val="0"/>
          <w:divBdr>
            <w:top w:val="none" w:sz="0" w:space="0" w:color="auto"/>
            <w:left w:val="none" w:sz="0" w:space="0" w:color="auto"/>
            <w:bottom w:val="none" w:sz="0" w:space="0" w:color="auto"/>
            <w:right w:val="none" w:sz="0" w:space="0" w:color="auto"/>
          </w:divBdr>
        </w:div>
        <w:div w:id="1794518300">
          <w:marLeft w:val="0"/>
          <w:marRight w:val="0"/>
          <w:marTop w:val="0"/>
          <w:marBottom w:val="0"/>
          <w:divBdr>
            <w:top w:val="none" w:sz="0" w:space="0" w:color="auto"/>
            <w:left w:val="none" w:sz="0" w:space="0" w:color="auto"/>
            <w:bottom w:val="none" w:sz="0" w:space="0" w:color="auto"/>
            <w:right w:val="none" w:sz="0" w:space="0" w:color="auto"/>
          </w:divBdr>
        </w:div>
        <w:div w:id="1803764319">
          <w:marLeft w:val="0"/>
          <w:marRight w:val="0"/>
          <w:marTop w:val="0"/>
          <w:marBottom w:val="0"/>
          <w:divBdr>
            <w:top w:val="none" w:sz="0" w:space="0" w:color="auto"/>
            <w:left w:val="none" w:sz="0" w:space="0" w:color="auto"/>
            <w:bottom w:val="none" w:sz="0" w:space="0" w:color="auto"/>
            <w:right w:val="none" w:sz="0" w:space="0" w:color="auto"/>
          </w:divBdr>
        </w:div>
        <w:div w:id="1816333511">
          <w:marLeft w:val="0"/>
          <w:marRight w:val="0"/>
          <w:marTop w:val="0"/>
          <w:marBottom w:val="0"/>
          <w:divBdr>
            <w:top w:val="none" w:sz="0" w:space="0" w:color="auto"/>
            <w:left w:val="none" w:sz="0" w:space="0" w:color="auto"/>
            <w:bottom w:val="none" w:sz="0" w:space="0" w:color="auto"/>
            <w:right w:val="none" w:sz="0" w:space="0" w:color="auto"/>
          </w:divBdr>
        </w:div>
        <w:div w:id="1845316370">
          <w:marLeft w:val="0"/>
          <w:marRight w:val="0"/>
          <w:marTop w:val="0"/>
          <w:marBottom w:val="0"/>
          <w:divBdr>
            <w:top w:val="none" w:sz="0" w:space="0" w:color="auto"/>
            <w:left w:val="none" w:sz="0" w:space="0" w:color="auto"/>
            <w:bottom w:val="none" w:sz="0" w:space="0" w:color="auto"/>
            <w:right w:val="none" w:sz="0" w:space="0" w:color="auto"/>
          </w:divBdr>
        </w:div>
        <w:div w:id="1849564843">
          <w:marLeft w:val="0"/>
          <w:marRight w:val="0"/>
          <w:marTop w:val="0"/>
          <w:marBottom w:val="0"/>
          <w:divBdr>
            <w:top w:val="none" w:sz="0" w:space="0" w:color="auto"/>
            <w:left w:val="none" w:sz="0" w:space="0" w:color="auto"/>
            <w:bottom w:val="none" w:sz="0" w:space="0" w:color="auto"/>
            <w:right w:val="none" w:sz="0" w:space="0" w:color="auto"/>
          </w:divBdr>
        </w:div>
        <w:div w:id="1875120537">
          <w:marLeft w:val="0"/>
          <w:marRight w:val="0"/>
          <w:marTop w:val="0"/>
          <w:marBottom w:val="0"/>
          <w:divBdr>
            <w:top w:val="none" w:sz="0" w:space="0" w:color="auto"/>
            <w:left w:val="none" w:sz="0" w:space="0" w:color="auto"/>
            <w:bottom w:val="none" w:sz="0" w:space="0" w:color="auto"/>
            <w:right w:val="none" w:sz="0" w:space="0" w:color="auto"/>
          </w:divBdr>
        </w:div>
        <w:div w:id="1885604947">
          <w:marLeft w:val="0"/>
          <w:marRight w:val="0"/>
          <w:marTop w:val="0"/>
          <w:marBottom w:val="0"/>
          <w:divBdr>
            <w:top w:val="none" w:sz="0" w:space="0" w:color="auto"/>
            <w:left w:val="none" w:sz="0" w:space="0" w:color="auto"/>
            <w:bottom w:val="none" w:sz="0" w:space="0" w:color="auto"/>
            <w:right w:val="none" w:sz="0" w:space="0" w:color="auto"/>
          </w:divBdr>
        </w:div>
        <w:div w:id="1892837278">
          <w:marLeft w:val="0"/>
          <w:marRight w:val="0"/>
          <w:marTop w:val="0"/>
          <w:marBottom w:val="0"/>
          <w:divBdr>
            <w:top w:val="none" w:sz="0" w:space="0" w:color="auto"/>
            <w:left w:val="none" w:sz="0" w:space="0" w:color="auto"/>
            <w:bottom w:val="none" w:sz="0" w:space="0" w:color="auto"/>
            <w:right w:val="none" w:sz="0" w:space="0" w:color="auto"/>
          </w:divBdr>
        </w:div>
        <w:div w:id="1892840086">
          <w:marLeft w:val="0"/>
          <w:marRight w:val="0"/>
          <w:marTop w:val="0"/>
          <w:marBottom w:val="0"/>
          <w:divBdr>
            <w:top w:val="none" w:sz="0" w:space="0" w:color="auto"/>
            <w:left w:val="none" w:sz="0" w:space="0" w:color="auto"/>
            <w:bottom w:val="none" w:sz="0" w:space="0" w:color="auto"/>
            <w:right w:val="none" w:sz="0" w:space="0" w:color="auto"/>
          </w:divBdr>
        </w:div>
        <w:div w:id="1923760415">
          <w:marLeft w:val="0"/>
          <w:marRight w:val="0"/>
          <w:marTop w:val="0"/>
          <w:marBottom w:val="0"/>
          <w:divBdr>
            <w:top w:val="none" w:sz="0" w:space="0" w:color="auto"/>
            <w:left w:val="none" w:sz="0" w:space="0" w:color="auto"/>
            <w:bottom w:val="none" w:sz="0" w:space="0" w:color="auto"/>
            <w:right w:val="none" w:sz="0" w:space="0" w:color="auto"/>
          </w:divBdr>
        </w:div>
        <w:div w:id="1932472501">
          <w:marLeft w:val="0"/>
          <w:marRight w:val="0"/>
          <w:marTop w:val="0"/>
          <w:marBottom w:val="0"/>
          <w:divBdr>
            <w:top w:val="none" w:sz="0" w:space="0" w:color="auto"/>
            <w:left w:val="none" w:sz="0" w:space="0" w:color="auto"/>
            <w:bottom w:val="none" w:sz="0" w:space="0" w:color="auto"/>
            <w:right w:val="none" w:sz="0" w:space="0" w:color="auto"/>
          </w:divBdr>
        </w:div>
        <w:div w:id="1939018131">
          <w:marLeft w:val="0"/>
          <w:marRight w:val="0"/>
          <w:marTop w:val="0"/>
          <w:marBottom w:val="0"/>
          <w:divBdr>
            <w:top w:val="none" w:sz="0" w:space="0" w:color="auto"/>
            <w:left w:val="none" w:sz="0" w:space="0" w:color="auto"/>
            <w:bottom w:val="none" w:sz="0" w:space="0" w:color="auto"/>
            <w:right w:val="none" w:sz="0" w:space="0" w:color="auto"/>
          </w:divBdr>
        </w:div>
        <w:div w:id="1950118477">
          <w:marLeft w:val="0"/>
          <w:marRight w:val="0"/>
          <w:marTop w:val="0"/>
          <w:marBottom w:val="0"/>
          <w:divBdr>
            <w:top w:val="none" w:sz="0" w:space="0" w:color="auto"/>
            <w:left w:val="none" w:sz="0" w:space="0" w:color="auto"/>
            <w:bottom w:val="none" w:sz="0" w:space="0" w:color="auto"/>
            <w:right w:val="none" w:sz="0" w:space="0" w:color="auto"/>
          </w:divBdr>
        </w:div>
        <w:div w:id="1952662877">
          <w:marLeft w:val="0"/>
          <w:marRight w:val="0"/>
          <w:marTop w:val="0"/>
          <w:marBottom w:val="0"/>
          <w:divBdr>
            <w:top w:val="none" w:sz="0" w:space="0" w:color="auto"/>
            <w:left w:val="none" w:sz="0" w:space="0" w:color="auto"/>
            <w:bottom w:val="none" w:sz="0" w:space="0" w:color="auto"/>
            <w:right w:val="none" w:sz="0" w:space="0" w:color="auto"/>
          </w:divBdr>
        </w:div>
        <w:div w:id="1965427673">
          <w:marLeft w:val="0"/>
          <w:marRight w:val="0"/>
          <w:marTop w:val="0"/>
          <w:marBottom w:val="0"/>
          <w:divBdr>
            <w:top w:val="none" w:sz="0" w:space="0" w:color="auto"/>
            <w:left w:val="none" w:sz="0" w:space="0" w:color="auto"/>
            <w:bottom w:val="none" w:sz="0" w:space="0" w:color="auto"/>
            <w:right w:val="none" w:sz="0" w:space="0" w:color="auto"/>
          </w:divBdr>
        </w:div>
        <w:div w:id="1965693148">
          <w:marLeft w:val="0"/>
          <w:marRight w:val="0"/>
          <w:marTop w:val="0"/>
          <w:marBottom w:val="0"/>
          <w:divBdr>
            <w:top w:val="none" w:sz="0" w:space="0" w:color="auto"/>
            <w:left w:val="none" w:sz="0" w:space="0" w:color="auto"/>
            <w:bottom w:val="none" w:sz="0" w:space="0" w:color="auto"/>
            <w:right w:val="none" w:sz="0" w:space="0" w:color="auto"/>
          </w:divBdr>
        </w:div>
        <w:div w:id="2014406718">
          <w:marLeft w:val="0"/>
          <w:marRight w:val="0"/>
          <w:marTop w:val="0"/>
          <w:marBottom w:val="0"/>
          <w:divBdr>
            <w:top w:val="none" w:sz="0" w:space="0" w:color="auto"/>
            <w:left w:val="none" w:sz="0" w:space="0" w:color="auto"/>
            <w:bottom w:val="none" w:sz="0" w:space="0" w:color="auto"/>
            <w:right w:val="none" w:sz="0" w:space="0" w:color="auto"/>
          </w:divBdr>
        </w:div>
        <w:div w:id="2020420924">
          <w:marLeft w:val="0"/>
          <w:marRight w:val="0"/>
          <w:marTop w:val="0"/>
          <w:marBottom w:val="0"/>
          <w:divBdr>
            <w:top w:val="none" w:sz="0" w:space="0" w:color="auto"/>
            <w:left w:val="none" w:sz="0" w:space="0" w:color="auto"/>
            <w:bottom w:val="none" w:sz="0" w:space="0" w:color="auto"/>
            <w:right w:val="none" w:sz="0" w:space="0" w:color="auto"/>
          </w:divBdr>
        </w:div>
        <w:div w:id="2065709988">
          <w:marLeft w:val="0"/>
          <w:marRight w:val="0"/>
          <w:marTop w:val="0"/>
          <w:marBottom w:val="0"/>
          <w:divBdr>
            <w:top w:val="none" w:sz="0" w:space="0" w:color="auto"/>
            <w:left w:val="none" w:sz="0" w:space="0" w:color="auto"/>
            <w:bottom w:val="none" w:sz="0" w:space="0" w:color="auto"/>
            <w:right w:val="none" w:sz="0" w:space="0" w:color="auto"/>
          </w:divBdr>
        </w:div>
        <w:div w:id="2070379935">
          <w:marLeft w:val="0"/>
          <w:marRight w:val="0"/>
          <w:marTop w:val="0"/>
          <w:marBottom w:val="0"/>
          <w:divBdr>
            <w:top w:val="none" w:sz="0" w:space="0" w:color="auto"/>
            <w:left w:val="none" w:sz="0" w:space="0" w:color="auto"/>
            <w:bottom w:val="none" w:sz="0" w:space="0" w:color="auto"/>
            <w:right w:val="none" w:sz="0" w:space="0" w:color="auto"/>
          </w:divBdr>
        </w:div>
        <w:div w:id="2071221355">
          <w:marLeft w:val="0"/>
          <w:marRight w:val="0"/>
          <w:marTop w:val="0"/>
          <w:marBottom w:val="0"/>
          <w:divBdr>
            <w:top w:val="none" w:sz="0" w:space="0" w:color="auto"/>
            <w:left w:val="none" w:sz="0" w:space="0" w:color="auto"/>
            <w:bottom w:val="none" w:sz="0" w:space="0" w:color="auto"/>
            <w:right w:val="none" w:sz="0" w:space="0" w:color="auto"/>
          </w:divBdr>
        </w:div>
        <w:div w:id="2107534100">
          <w:marLeft w:val="0"/>
          <w:marRight w:val="0"/>
          <w:marTop w:val="0"/>
          <w:marBottom w:val="0"/>
          <w:divBdr>
            <w:top w:val="none" w:sz="0" w:space="0" w:color="auto"/>
            <w:left w:val="none" w:sz="0" w:space="0" w:color="auto"/>
            <w:bottom w:val="none" w:sz="0" w:space="0" w:color="auto"/>
            <w:right w:val="none" w:sz="0" w:space="0" w:color="auto"/>
          </w:divBdr>
        </w:div>
        <w:div w:id="2129280456">
          <w:marLeft w:val="0"/>
          <w:marRight w:val="0"/>
          <w:marTop w:val="0"/>
          <w:marBottom w:val="0"/>
          <w:divBdr>
            <w:top w:val="none" w:sz="0" w:space="0" w:color="auto"/>
            <w:left w:val="none" w:sz="0" w:space="0" w:color="auto"/>
            <w:bottom w:val="none" w:sz="0" w:space="0" w:color="auto"/>
            <w:right w:val="none" w:sz="0" w:space="0" w:color="auto"/>
          </w:divBdr>
        </w:div>
        <w:div w:id="2134712504">
          <w:marLeft w:val="0"/>
          <w:marRight w:val="0"/>
          <w:marTop w:val="0"/>
          <w:marBottom w:val="0"/>
          <w:divBdr>
            <w:top w:val="none" w:sz="0" w:space="0" w:color="auto"/>
            <w:left w:val="none" w:sz="0" w:space="0" w:color="auto"/>
            <w:bottom w:val="none" w:sz="0" w:space="0" w:color="auto"/>
            <w:right w:val="none" w:sz="0" w:space="0" w:color="auto"/>
          </w:divBdr>
        </w:div>
      </w:divsChild>
    </w:div>
    <w:div w:id="1384794191">
      <w:bodyDiv w:val="1"/>
      <w:marLeft w:val="0"/>
      <w:marRight w:val="0"/>
      <w:marTop w:val="0"/>
      <w:marBottom w:val="0"/>
      <w:divBdr>
        <w:top w:val="none" w:sz="0" w:space="0" w:color="auto"/>
        <w:left w:val="none" w:sz="0" w:space="0" w:color="auto"/>
        <w:bottom w:val="none" w:sz="0" w:space="0" w:color="auto"/>
        <w:right w:val="none" w:sz="0" w:space="0" w:color="auto"/>
      </w:divBdr>
      <w:divsChild>
        <w:div w:id="126096697">
          <w:marLeft w:val="0"/>
          <w:marRight w:val="0"/>
          <w:marTop w:val="0"/>
          <w:marBottom w:val="0"/>
          <w:divBdr>
            <w:top w:val="none" w:sz="0" w:space="0" w:color="auto"/>
            <w:left w:val="none" w:sz="0" w:space="0" w:color="auto"/>
            <w:bottom w:val="none" w:sz="0" w:space="0" w:color="auto"/>
            <w:right w:val="none" w:sz="0" w:space="0" w:color="auto"/>
          </w:divBdr>
          <w:divsChild>
            <w:div w:id="2074892911">
              <w:marLeft w:val="0"/>
              <w:marRight w:val="0"/>
              <w:marTop w:val="0"/>
              <w:marBottom w:val="0"/>
              <w:divBdr>
                <w:top w:val="none" w:sz="0" w:space="0" w:color="auto"/>
                <w:left w:val="none" w:sz="0" w:space="0" w:color="auto"/>
                <w:bottom w:val="none" w:sz="0" w:space="0" w:color="auto"/>
                <w:right w:val="none" w:sz="0" w:space="0" w:color="auto"/>
              </w:divBdr>
            </w:div>
          </w:divsChild>
        </w:div>
        <w:div w:id="223639372">
          <w:marLeft w:val="0"/>
          <w:marRight w:val="0"/>
          <w:marTop w:val="0"/>
          <w:marBottom w:val="0"/>
          <w:divBdr>
            <w:top w:val="none" w:sz="0" w:space="0" w:color="auto"/>
            <w:left w:val="none" w:sz="0" w:space="0" w:color="auto"/>
            <w:bottom w:val="none" w:sz="0" w:space="0" w:color="auto"/>
            <w:right w:val="none" w:sz="0" w:space="0" w:color="auto"/>
          </w:divBdr>
          <w:divsChild>
            <w:div w:id="1265964714">
              <w:marLeft w:val="0"/>
              <w:marRight w:val="0"/>
              <w:marTop w:val="0"/>
              <w:marBottom w:val="0"/>
              <w:divBdr>
                <w:top w:val="none" w:sz="0" w:space="0" w:color="auto"/>
                <w:left w:val="none" w:sz="0" w:space="0" w:color="auto"/>
                <w:bottom w:val="none" w:sz="0" w:space="0" w:color="auto"/>
                <w:right w:val="none" w:sz="0" w:space="0" w:color="auto"/>
              </w:divBdr>
            </w:div>
          </w:divsChild>
        </w:div>
        <w:div w:id="299187619">
          <w:marLeft w:val="0"/>
          <w:marRight w:val="0"/>
          <w:marTop w:val="0"/>
          <w:marBottom w:val="0"/>
          <w:divBdr>
            <w:top w:val="none" w:sz="0" w:space="0" w:color="auto"/>
            <w:left w:val="none" w:sz="0" w:space="0" w:color="auto"/>
            <w:bottom w:val="none" w:sz="0" w:space="0" w:color="auto"/>
            <w:right w:val="none" w:sz="0" w:space="0" w:color="auto"/>
          </w:divBdr>
          <w:divsChild>
            <w:div w:id="77291597">
              <w:marLeft w:val="0"/>
              <w:marRight w:val="0"/>
              <w:marTop w:val="0"/>
              <w:marBottom w:val="0"/>
              <w:divBdr>
                <w:top w:val="none" w:sz="0" w:space="0" w:color="auto"/>
                <w:left w:val="none" w:sz="0" w:space="0" w:color="auto"/>
                <w:bottom w:val="none" w:sz="0" w:space="0" w:color="auto"/>
                <w:right w:val="none" w:sz="0" w:space="0" w:color="auto"/>
              </w:divBdr>
            </w:div>
          </w:divsChild>
        </w:div>
        <w:div w:id="310137444">
          <w:marLeft w:val="0"/>
          <w:marRight w:val="0"/>
          <w:marTop w:val="0"/>
          <w:marBottom w:val="0"/>
          <w:divBdr>
            <w:top w:val="none" w:sz="0" w:space="0" w:color="auto"/>
            <w:left w:val="none" w:sz="0" w:space="0" w:color="auto"/>
            <w:bottom w:val="none" w:sz="0" w:space="0" w:color="auto"/>
            <w:right w:val="none" w:sz="0" w:space="0" w:color="auto"/>
          </w:divBdr>
          <w:divsChild>
            <w:div w:id="422184687">
              <w:marLeft w:val="0"/>
              <w:marRight w:val="0"/>
              <w:marTop w:val="0"/>
              <w:marBottom w:val="0"/>
              <w:divBdr>
                <w:top w:val="none" w:sz="0" w:space="0" w:color="auto"/>
                <w:left w:val="none" w:sz="0" w:space="0" w:color="auto"/>
                <w:bottom w:val="none" w:sz="0" w:space="0" w:color="auto"/>
                <w:right w:val="none" w:sz="0" w:space="0" w:color="auto"/>
              </w:divBdr>
            </w:div>
          </w:divsChild>
        </w:div>
        <w:div w:id="328676090">
          <w:marLeft w:val="0"/>
          <w:marRight w:val="0"/>
          <w:marTop w:val="0"/>
          <w:marBottom w:val="0"/>
          <w:divBdr>
            <w:top w:val="none" w:sz="0" w:space="0" w:color="auto"/>
            <w:left w:val="none" w:sz="0" w:space="0" w:color="auto"/>
            <w:bottom w:val="none" w:sz="0" w:space="0" w:color="auto"/>
            <w:right w:val="none" w:sz="0" w:space="0" w:color="auto"/>
          </w:divBdr>
          <w:divsChild>
            <w:div w:id="872041041">
              <w:marLeft w:val="0"/>
              <w:marRight w:val="0"/>
              <w:marTop w:val="0"/>
              <w:marBottom w:val="0"/>
              <w:divBdr>
                <w:top w:val="none" w:sz="0" w:space="0" w:color="auto"/>
                <w:left w:val="none" w:sz="0" w:space="0" w:color="auto"/>
                <w:bottom w:val="none" w:sz="0" w:space="0" w:color="auto"/>
                <w:right w:val="none" w:sz="0" w:space="0" w:color="auto"/>
              </w:divBdr>
            </w:div>
          </w:divsChild>
        </w:div>
        <w:div w:id="346294437">
          <w:marLeft w:val="0"/>
          <w:marRight w:val="0"/>
          <w:marTop w:val="0"/>
          <w:marBottom w:val="0"/>
          <w:divBdr>
            <w:top w:val="none" w:sz="0" w:space="0" w:color="auto"/>
            <w:left w:val="none" w:sz="0" w:space="0" w:color="auto"/>
            <w:bottom w:val="none" w:sz="0" w:space="0" w:color="auto"/>
            <w:right w:val="none" w:sz="0" w:space="0" w:color="auto"/>
          </w:divBdr>
          <w:divsChild>
            <w:div w:id="404107571">
              <w:marLeft w:val="0"/>
              <w:marRight w:val="0"/>
              <w:marTop w:val="0"/>
              <w:marBottom w:val="0"/>
              <w:divBdr>
                <w:top w:val="none" w:sz="0" w:space="0" w:color="auto"/>
                <w:left w:val="none" w:sz="0" w:space="0" w:color="auto"/>
                <w:bottom w:val="none" w:sz="0" w:space="0" w:color="auto"/>
                <w:right w:val="none" w:sz="0" w:space="0" w:color="auto"/>
              </w:divBdr>
            </w:div>
          </w:divsChild>
        </w:div>
        <w:div w:id="369107818">
          <w:marLeft w:val="0"/>
          <w:marRight w:val="0"/>
          <w:marTop w:val="0"/>
          <w:marBottom w:val="0"/>
          <w:divBdr>
            <w:top w:val="none" w:sz="0" w:space="0" w:color="auto"/>
            <w:left w:val="none" w:sz="0" w:space="0" w:color="auto"/>
            <w:bottom w:val="none" w:sz="0" w:space="0" w:color="auto"/>
            <w:right w:val="none" w:sz="0" w:space="0" w:color="auto"/>
          </w:divBdr>
          <w:divsChild>
            <w:div w:id="670566481">
              <w:marLeft w:val="0"/>
              <w:marRight w:val="0"/>
              <w:marTop w:val="0"/>
              <w:marBottom w:val="0"/>
              <w:divBdr>
                <w:top w:val="none" w:sz="0" w:space="0" w:color="auto"/>
                <w:left w:val="none" w:sz="0" w:space="0" w:color="auto"/>
                <w:bottom w:val="none" w:sz="0" w:space="0" w:color="auto"/>
                <w:right w:val="none" w:sz="0" w:space="0" w:color="auto"/>
              </w:divBdr>
            </w:div>
          </w:divsChild>
        </w:div>
        <w:div w:id="547960109">
          <w:marLeft w:val="0"/>
          <w:marRight w:val="0"/>
          <w:marTop w:val="0"/>
          <w:marBottom w:val="0"/>
          <w:divBdr>
            <w:top w:val="none" w:sz="0" w:space="0" w:color="auto"/>
            <w:left w:val="none" w:sz="0" w:space="0" w:color="auto"/>
            <w:bottom w:val="none" w:sz="0" w:space="0" w:color="auto"/>
            <w:right w:val="none" w:sz="0" w:space="0" w:color="auto"/>
          </w:divBdr>
          <w:divsChild>
            <w:div w:id="211237252">
              <w:marLeft w:val="0"/>
              <w:marRight w:val="0"/>
              <w:marTop w:val="0"/>
              <w:marBottom w:val="0"/>
              <w:divBdr>
                <w:top w:val="none" w:sz="0" w:space="0" w:color="auto"/>
                <w:left w:val="none" w:sz="0" w:space="0" w:color="auto"/>
                <w:bottom w:val="none" w:sz="0" w:space="0" w:color="auto"/>
                <w:right w:val="none" w:sz="0" w:space="0" w:color="auto"/>
              </w:divBdr>
            </w:div>
          </w:divsChild>
        </w:div>
        <w:div w:id="571544174">
          <w:marLeft w:val="0"/>
          <w:marRight w:val="0"/>
          <w:marTop w:val="0"/>
          <w:marBottom w:val="0"/>
          <w:divBdr>
            <w:top w:val="none" w:sz="0" w:space="0" w:color="auto"/>
            <w:left w:val="none" w:sz="0" w:space="0" w:color="auto"/>
            <w:bottom w:val="none" w:sz="0" w:space="0" w:color="auto"/>
            <w:right w:val="none" w:sz="0" w:space="0" w:color="auto"/>
          </w:divBdr>
          <w:divsChild>
            <w:div w:id="844516648">
              <w:marLeft w:val="0"/>
              <w:marRight w:val="0"/>
              <w:marTop w:val="0"/>
              <w:marBottom w:val="0"/>
              <w:divBdr>
                <w:top w:val="none" w:sz="0" w:space="0" w:color="auto"/>
                <w:left w:val="none" w:sz="0" w:space="0" w:color="auto"/>
                <w:bottom w:val="none" w:sz="0" w:space="0" w:color="auto"/>
                <w:right w:val="none" w:sz="0" w:space="0" w:color="auto"/>
              </w:divBdr>
            </w:div>
          </w:divsChild>
        </w:div>
        <w:div w:id="668602133">
          <w:marLeft w:val="0"/>
          <w:marRight w:val="0"/>
          <w:marTop w:val="0"/>
          <w:marBottom w:val="0"/>
          <w:divBdr>
            <w:top w:val="none" w:sz="0" w:space="0" w:color="auto"/>
            <w:left w:val="none" w:sz="0" w:space="0" w:color="auto"/>
            <w:bottom w:val="none" w:sz="0" w:space="0" w:color="auto"/>
            <w:right w:val="none" w:sz="0" w:space="0" w:color="auto"/>
          </w:divBdr>
          <w:divsChild>
            <w:div w:id="980962317">
              <w:marLeft w:val="0"/>
              <w:marRight w:val="0"/>
              <w:marTop w:val="0"/>
              <w:marBottom w:val="0"/>
              <w:divBdr>
                <w:top w:val="none" w:sz="0" w:space="0" w:color="auto"/>
                <w:left w:val="none" w:sz="0" w:space="0" w:color="auto"/>
                <w:bottom w:val="none" w:sz="0" w:space="0" w:color="auto"/>
                <w:right w:val="none" w:sz="0" w:space="0" w:color="auto"/>
              </w:divBdr>
            </w:div>
          </w:divsChild>
        </w:div>
        <w:div w:id="715087359">
          <w:marLeft w:val="0"/>
          <w:marRight w:val="0"/>
          <w:marTop w:val="0"/>
          <w:marBottom w:val="0"/>
          <w:divBdr>
            <w:top w:val="none" w:sz="0" w:space="0" w:color="auto"/>
            <w:left w:val="none" w:sz="0" w:space="0" w:color="auto"/>
            <w:bottom w:val="none" w:sz="0" w:space="0" w:color="auto"/>
            <w:right w:val="none" w:sz="0" w:space="0" w:color="auto"/>
          </w:divBdr>
          <w:divsChild>
            <w:div w:id="729159332">
              <w:marLeft w:val="0"/>
              <w:marRight w:val="0"/>
              <w:marTop w:val="0"/>
              <w:marBottom w:val="0"/>
              <w:divBdr>
                <w:top w:val="none" w:sz="0" w:space="0" w:color="auto"/>
                <w:left w:val="none" w:sz="0" w:space="0" w:color="auto"/>
                <w:bottom w:val="none" w:sz="0" w:space="0" w:color="auto"/>
                <w:right w:val="none" w:sz="0" w:space="0" w:color="auto"/>
              </w:divBdr>
            </w:div>
          </w:divsChild>
        </w:div>
        <w:div w:id="754715190">
          <w:marLeft w:val="0"/>
          <w:marRight w:val="0"/>
          <w:marTop w:val="0"/>
          <w:marBottom w:val="0"/>
          <w:divBdr>
            <w:top w:val="none" w:sz="0" w:space="0" w:color="auto"/>
            <w:left w:val="none" w:sz="0" w:space="0" w:color="auto"/>
            <w:bottom w:val="none" w:sz="0" w:space="0" w:color="auto"/>
            <w:right w:val="none" w:sz="0" w:space="0" w:color="auto"/>
          </w:divBdr>
          <w:divsChild>
            <w:div w:id="147408215">
              <w:marLeft w:val="0"/>
              <w:marRight w:val="0"/>
              <w:marTop w:val="0"/>
              <w:marBottom w:val="0"/>
              <w:divBdr>
                <w:top w:val="none" w:sz="0" w:space="0" w:color="auto"/>
                <w:left w:val="none" w:sz="0" w:space="0" w:color="auto"/>
                <w:bottom w:val="none" w:sz="0" w:space="0" w:color="auto"/>
                <w:right w:val="none" w:sz="0" w:space="0" w:color="auto"/>
              </w:divBdr>
            </w:div>
          </w:divsChild>
        </w:div>
        <w:div w:id="759447472">
          <w:marLeft w:val="0"/>
          <w:marRight w:val="0"/>
          <w:marTop w:val="0"/>
          <w:marBottom w:val="0"/>
          <w:divBdr>
            <w:top w:val="none" w:sz="0" w:space="0" w:color="auto"/>
            <w:left w:val="none" w:sz="0" w:space="0" w:color="auto"/>
            <w:bottom w:val="none" w:sz="0" w:space="0" w:color="auto"/>
            <w:right w:val="none" w:sz="0" w:space="0" w:color="auto"/>
          </w:divBdr>
          <w:divsChild>
            <w:div w:id="108203027">
              <w:marLeft w:val="0"/>
              <w:marRight w:val="0"/>
              <w:marTop w:val="0"/>
              <w:marBottom w:val="0"/>
              <w:divBdr>
                <w:top w:val="none" w:sz="0" w:space="0" w:color="auto"/>
                <w:left w:val="none" w:sz="0" w:space="0" w:color="auto"/>
                <w:bottom w:val="none" w:sz="0" w:space="0" w:color="auto"/>
                <w:right w:val="none" w:sz="0" w:space="0" w:color="auto"/>
              </w:divBdr>
            </w:div>
          </w:divsChild>
        </w:div>
        <w:div w:id="781798954">
          <w:marLeft w:val="0"/>
          <w:marRight w:val="0"/>
          <w:marTop w:val="0"/>
          <w:marBottom w:val="0"/>
          <w:divBdr>
            <w:top w:val="none" w:sz="0" w:space="0" w:color="auto"/>
            <w:left w:val="none" w:sz="0" w:space="0" w:color="auto"/>
            <w:bottom w:val="none" w:sz="0" w:space="0" w:color="auto"/>
            <w:right w:val="none" w:sz="0" w:space="0" w:color="auto"/>
          </w:divBdr>
          <w:divsChild>
            <w:div w:id="2013024676">
              <w:marLeft w:val="0"/>
              <w:marRight w:val="0"/>
              <w:marTop w:val="0"/>
              <w:marBottom w:val="0"/>
              <w:divBdr>
                <w:top w:val="none" w:sz="0" w:space="0" w:color="auto"/>
                <w:left w:val="none" w:sz="0" w:space="0" w:color="auto"/>
                <w:bottom w:val="none" w:sz="0" w:space="0" w:color="auto"/>
                <w:right w:val="none" w:sz="0" w:space="0" w:color="auto"/>
              </w:divBdr>
            </w:div>
          </w:divsChild>
        </w:div>
        <w:div w:id="817765622">
          <w:marLeft w:val="0"/>
          <w:marRight w:val="0"/>
          <w:marTop w:val="0"/>
          <w:marBottom w:val="0"/>
          <w:divBdr>
            <w:top w:val="none" w:sz="0" w:space="0" w:color="auto"/>
            <w:left w:val="none" w:sz="0" w:space="0" w:color="auto"/>
            <w:bottom w:val="none" w:sz="0" w:space="0" w:color="auto"/>
            <w:right w:val="none" w:sz="0" w:space="0" w:color="auto"/>
          </w:divBdr>
          <w:divsChild>
            <w:div w:id="1456024644">
              <w:marLeft w:val="0"/>
              <w:marRight w:val="0"/>
              <w:marTop w:val="0"/>
              <w:marBottom w:val="0"/>
              <w:divBdr>
                <w:top w:val="none" w:sz="0" w:space="0" w:color="auto"/>
                <w:left w:val="none" w:sz="0" w:space="0" w:color="auto"/>
                <w:bottom w:val="none" w:sz="0" w:space="0" w:color="auto"/>
                <w:right w:val="none" w:sz="0" w:space="0" w:color="auto"/>
              </w:divBdr>
            </w:div>
          </w:divsChild>
        </w:div>
        <w:div w:id="861669398">
          <w:marLeft w:val="0"/>
          <w:marRight w:val="0"/>
          <w:marTop w:val="0"/>
          <w:marBottom w:val="0"/>
          <w:divBdr>
            <w:top w:val="none" w:sz="0" w:space="0" w:color="auto"/>
            <w:left w:val="none" w:sz="0" w:space="0" w:color="auto"/>
            <w:bottom w:val="none" w:sz="0" w:space="0" w:color="auto"/>
            <w:right w:val="none" w:sz="0" w:space="0" w:color="auto"/>
          </w:divBdr>
          <w:divsChild>
            <w:div w:id="1175879020">
              <w:marLeft w:val="0"/>
              <w:marRight w:val="0"/>
              <w:marTop w:val="0"/>
              <w:marBottom w:val="0"/>
              <w:divBdr>
                <w:top w:val="none" w:sz="0" w:space="0" w:color="auto"/>
                <w:left w:val="none" w:sz="0" w:space="0" w:color="auto"/>
                <w:bottom w:val="none" w:sz="0" w:space="0" w:color="auto"/>
                <w:right w:val="none" w:sz="0" w:space="0" w:color="auto"/>
              </w:divBdr>
            </w:div>
          </w:divsChild>
        </w:div>
        <w:div w:id="863445757">
          <w:marLeft w:val="0"/>
          <w:marRight w:val="0"/>
          <w:marTop w:val="0"/>
          <w:marBottom w:val="0"/>
          <w:divBdr>
            <w:top w:val="none" w:sz="0" w:space="0" w:color="auto"/>
            <w:left w:val="none" w:sz="0" w:space="0" w:color="auto"/>
            <w:bottom w:val="none" w:sz="0" w:space="0" w:color="auto"/>
            <w:right w:val="none" w:sz="0" w:space="0" w:color="auto"/>
          </w:divBdr>
          <w:divsChild>
            <w:div w:id="1363090742">
              <w:marLeft w:val="0"/>
              <w:marRight w:val="0"/>
              <w:marTop w:val="0"/>
              <w:marBottom w:val="0"/>
              <w:divBdr>
                <w:top w:val="none" w:sz="0" w:space="0" w:color="auto"/>
                <w:left w:val="none" w:sz="0" w:space="0" w:color="auto"/>
                <w:bottom w:val="none" w:sz="0" w:space="0" w:color="auto"/>
                <w:right w:val="none" w:sz="0" w:space="0" w:color="auto"/>
              </w:divBdr>
            </w:div>
          </w:divsChild>
        </w:div>
        <w:div w:id="870610298">
          <w:marLeft w:val="0"/>
          <w:marRight w:val="0"/>
          <w:marTop w:val="0"/>
          <w:marBottom w:val="0"/>
          <w:divBdr>
            <w:top w:val="none" w:sz="0" w:space="0" w:color="auto"/>
            <w:left w:val="none" w:sz="0" w:space="0" w:color="auto"/>
            <w:bottom w:val="none" w:sz="0" w:space="0" w:color="auto"/>
            <w:right w:val="none" w:sz="0" w:space="0" w:color="auto"/>
          </w:divBdr>
          <w:divsChild>
            <w:div w:id="1343170741">
              <w:marLeft w:val="0"/>
              <w:marRight w:val="0"/>
              <w:marTop w:val="0"/>
              <w:marBottom w:val="0"/>
              <w:divBdr>
                <w:top w:val="none" w:sz="0" w:space="0" w:color="auto"/>
                <w:left w:val="none" w:sz="0" w:space="0" w:color="auto"/>
                <w:bottom w:val="none" w:sz="0" w:space="0" w:color="auto"/>
                <w:right w:val="none" w:sz="0" w:space="0" w:color="auto"/>
              </w:divBdr>
            </w:div>
          </w:divsChild>
        </w:div>
        <w:div w:id="929049139">
          <w:marLeft w:val="0"/>
          <w:marRight w:val="0"/>
          <w:marTop w:val="0"/>
          <w:marBottom w:val="0"/>
          <w:divBdr>
            <w:top w:val="none" w:sz="0" w:space="0" w:color="auto"/>
            <w:left w:val="none" w:sz="0" w:space="0" w:color="auto"/>
            <w:bottom w:val="none" w:sz="0" w:space="0" w:color="auto"/>
            <w:right w:val="none" w:sz="0" w:space="0" w:color="auto"/>
          </w:divBdr>
          <w:divsChild>
            <w:div w:id="1619533090">
              <w:marLeft w:val="0"/>
              <w:marRight w:val="0"/>
              <w:marTop w:val="0"/>
              <w:marBottom w:val="0"/>
              <w:divBdr>
                <w:top w:val="none" w:sz="0" w:space="0" w:color="auto"/>
                <w:left w:val="none" w:sz="0" w:space="0" w:color="auto"/>
                <w:bottom w:val="none" w:sz="0" w:space="0" w:color="auto"/>
                <w:right w:val="none" w:sz="0" w:space="0" w:color="auto"/>
              </w:divBdr>
            </w:div>
          </w:divsChild>
        </w:div>
        <w:div w:id="968703768">
          <w:marLeft w:val="0"/>
          <w:marRight w:val="0"/>
          <w:marTop w:val="0"/>
          <w:marBottom w:val="0"/>
          <w:divBdr>
            <w:top w:val="none" w:sz="0" w:space="0" w:color="auto"/>
            <w:left w:val="none" w:sz="0" w:space="0" w:color="auto"/>
            <w:bottom w:val="none" w:sz="0" w:space="0" w:color="auto"/>
            <w:right w:val="none" w:sz="0" w:space="0" w:color="auto"/>
          </w:divBdr>
          <w:divsChild>
            <w:div w:id="927614265">
              <w:marLeft w:val="0"/>
              <w:marRight w:val="0"/>
              <w:marTop w:val="0"/>
              <w:marBottom w:val="0"/>
              <w:divBdr>
                <w:top w:val="none" w:sz="0" w:space="0" w:color="auto"/>
                <w:left w:val="none" w:sz="0" w:space="0" w:color="auto"/>
                <w:bottom w:val="none" w:sz="0" w:space="0" w:color="auto"/>
                <w:right w:val="none" w:sz="0" w:space="0" w:color="auto"/>
              </w:divBdr>
            </w:div>
          </w:divsChild>
        </w:div>
        <w:div w:id="1032919790">
          <w:marLeft w:val="0"/>
          <w:marRight w:val="0"/>
          <w:marTop w:val="0"/>
          <w:marBottom w:val="0"/>
          <w:divBdr>
            <w:top w:val="none" w:sz="0" w:space="0" w:color="auto"/>
            <w:left w:val="none" w:sz="0" w:space="0" w:color="auto"/>
            <w:bottom w:val="none" w:sz="0" w:space="0" w:color="auto"/>
            <w:right w:val="none" w:sz="0" w:space="0" w:color="auto"/>
          </w:divBdr>
          <w:divsChild>
            <w:div w:id="1280449993">
              <w:marLeft w:val="0"/>
              <w:marRight w:val="0"/>
              <w:marTop w:val="0"/>
              <w:marBottom w:val="0"/>
              <w:divBdr>
                <w:top w:val="none" w:sz="0" w:space="0" w:color="auto"/>
                <w:left w:val="none" w:sz="0" w:space="0" w:color="auto"/>
                <w:bottom w:val="none" w:sz="0" w:space="0" w:color="auto"/>
                <w:right w:val="none" w:sz="0" w:space="0" w:color="auto"/>
              </w:divBdr>
            </w:div>
          </w:divsChild>
        </w:div>
        <w:div w:id="1134174570">
          <w:marLeft w:val="0"/>
          <w:marRight w:val="0"/>
          <w:marTop w:val="0"/>
          <w:marBottom w:val="0"/>
          <w:divBdr>
            <w:top w:val="none" w:sz="0" w:space="0" w:color="auto"/>
            <w:left w:val="none" w:sz="0" w:space="0" w:color="auto"/>
            <w:bottom w:val="none" w:sz="0" w:space="0" w:color="auto"/>
            <w:right w:val="none" w:sz="0" w:space="0" w:color="auto"/>
          </w:divBdr>
          <w:divsChild>
            <w:div w:id="2143113393">
              <w:marLeft w:val="0"/>
              <w:marRight w:val="0"/>
              <w:marTop w:val="0"/>
              <w:marBottom w:val="0"/>
              <w:divBdr>
                <w:top w:val="none" w:sz="0" w:space="0" w:color="auto"/>
                <w:left w:val="none" w:sz="0" w:space="0" w:color="auto"/>
                <w:bottom w:val="none" w:sz="0" w:space="0" w:color="auto"/>
                <w:right w:val="none" w:sz="0" w:space="0" w:color="auto"/>
              </w:divBdr>
            </w:div>
          </w:divsChild>
        </w:div>
        <w:div w:id="1392659231">
          <w:marLeft w:val="0"/>
          <w:marRight w:val="0"/>
          <w:marTop w:val="0"/>
          <w:marBottom w:val="0"/>
          <w:divBdr>
            <w:top w:val="none" w:sz="0" w:space="0" w:color="auto"/>
            <w:left w:val="none" w:sz="0" w:space="0" w:color="auto"/>
            <w:bottom w:val="none" w:sz="0" w:space="0" w:color="auto"/>
            <w:right w:val="none" w:sz="0" w:space="0" w:color="auto"/>
          </w:divBdr>
          <w:divsChild>
            <w:div w:id="255288166">
              <w:marLeft w:val="0"/>
              <w:marRight w:val="0"/>
              <w:marTop w:val="0"/>
              <w:marBottom w:val="0"/>
              <w:divBdr>
                <w:top w:val="none" w:sz="0" w:space="0" w:color="auto"/>
                <w:left w:val="none" w:sz="0" w:space="0" w:color="auto"/>
                <w:bottom w:val="none" w:sz="0" w:space="0" w:color="auto"/>
                <w:right w:val="none" w:sz="0" w:space="0" w:color="auto"/>
              </w:divBdr>
            </w:div>
          </w:divsChild>
        </w:div>
        <w:div w:id="1457483841">
          <w:marLeft w:val="0"/>
          <w:marRight w:val="0"/>
          <w:marTop w:val="0"/>
          <w:marBottom w:val="0"/>
          <w:divBdr>
            <w:top w:val="none" w:sz="0" w:space="0" w:color="auto"/>
            <w:left w:val="none" w:sz="0" w:space="0" w:color="auto"/>
            <w:bottom w:val="none" w:sz="0" w:space="0" w:color="auto"/>
            <w:right w:val="none" w:sz="0" w:space="0" w:color="auto"/>
          </w:divBdr>
          <w:divsChild>
            <w:div w:id="814104699">
              <w:marLeft w:val="0"/>
              <w:marRight w:val="0"/>
              <w:marTop w:val="0"/>
              <w:marBottom w:val="0"/>
              <w:divBdr>
                <w:top w:val="none" w:sz="0" w:space="0" w:color="auto"/>
                <w:left w:val="none" w:sz="0" w:space="0" w:color="auto"/>
                <w:bottom w:val="none" w:sz="0" w:space="0" w:color="auto"/>
                <w:right w:val="none" w:sz="0" w:space="0" w:color="auto"/>
              </w:divBdr>
            </w:div>
          </w:divsChild>
        </w:div>
        <w:div w:id="1515655714">
          <w:marLeft w:val="0"/>
          <w:marRight w:val="0"/>
          <w:marTop w:val="0"/>
          <w:marBottom w:val="0"/>
          <w:divBdr>
            <w:top w:val="none" w:sz="0" w:space="0" w:color="auto"/>
            <w:left w:val="none" w:sz="0" w:space="0" w:color="auto"/>
            <w:bottom w:val="none" w:sz="0" w:space="0" w:color="auto"/>
            <w:right w:val="none" w:sz="0" w:space="0" w:color="auto"/>
          </w:divBdr>
          <w:divsChild>
            <w:div w:id="840314025">
              <w:marLeft w:val="0"/>
              <w:marRight w:val="0"/>
              <w:marTop w:val="0"/>
              <w:marBottom w:val="0"/>
              <w:divBdr>
                <w:top w:val="none" w:sz="0" w:space="0" w:color="auto"/>
                <w:left w:val="none" w:sz="0" w:space="0" w:color="auto"/>
                <w:bottom w:val="none" w:sz="0" w:space="0" w:color="auto"/>
                <w:right w:val="none" w:sz="0" w:space="0" w:color="auto"/>
              </w:divBdr>
            </w:div>
          </w:divsChild>
        </w:div>
        <w:div w:id="1595673070">
          <w:marLeft w:val="0"/>
          <w:marRight w:val="0"/>
          <w:marTop w:val="0"/>
          <w:marBottom w:val="0"/>
          <w:divBdr>
            <w:top w:val="none" w:sz="0" w:space="0" w:color="auto"/>
            <w:left w:val="none" w:sz="0" w:space="0" w:color="auto"/>
            <w:bottom w:val="none" w:sz="0" w:space="0" w:color="auto"/>
            <w:right w:val="none" w:sz="0" w:space="0" w:color="auto"/>
          </w:divBdr>
          <w:divsChild>
            <w:div w:id="1650481224">
              <w:marLeft w:val="0"/>
              <w:marRight w:val="0"/>
              <w:marTop w:val="0"/>
              <w:marBottom w:val="0"/>
              <w:divBdr>
                <w:top w:val="none" w:sz="0" w:space="0" w:color="auto"/>
                <w:left w:val="none" w:sz="0" w:space="0" w:color="auto"/>
                <w:bottom w:val="none" w:sz="0" w:space="0" w:color="auto"/>
                <w:right w:val="none" w:sz="0" w:space="0" w:color="auto"/>
              </w:divBdr>
            </w:div>
          </w:divsChild>
        </w:div>
        <w:div w:id="1605188707">
          <w:marLeft w:val="0"/>
          <w:marRight w:val="0"/>
          <w:marTop w:val="0"/>
          <w:marBottom w:val="0"/>
          <w:divBdr>
            <w:top w:val="none" w:sz="0" w:space="0" w:color="auto"/>
            <w:left w:val="none" w:sz="0" w:space="0" w:color="auto"/>
            <w:bottom w:val="none" w:sz="0" w:space="0" w:color="auto"/>
            <w:right w:val="none" w:sz="0" w:space="0" w:color="auto"/>
          </w:divBdr>
          <w:divsChild>
            <w:div w:id="685793686">
              <w:marLeft w:val="0"/>
              <w:marRight w:val="0"/>
              <w:marTop w:val="0"/>
              <w:marBottom w:val="0"/>
              <w:divBdr>
                <w:top w:val="none" w:sz="0" w:space="0" w:color="auto"/>
                <w:left w:val="none" w:sz="0" w:space="0" w:color="auto"/>
                <w:bottom w:val="none" w:sz="0" w:space="0" w:color="auto"/>
                <w:right w:val="none" w:sz="0" w:space="0" w:color="auto"/>
              </w:divBdr>
            </w:div>
          </w:divsChild>
        </w:div>
        <w:div w:id="1740322703">
          <w:marLeft w:val="0"/>
          <w:marRight w:val="0"/>
          <w:marTop w:val="0"/>
          <w:marBottom w:val="0"/>
          <w:divBdr>
            <w:top w:val="none" w:sz="0" w:space="0" w:color="auto"/>
            <w:left w:val="none" w:sz="0" w:space="0" w:color="auto"/>
            <w:bottom w:val="none" w:sz="0" w:space="0" w:color="auto"/>
            <w:right w:val="none" w:sz="0" w:space="0" w:color="auto"/>
          </w:divBdr>
          <w:divsChild>
            <w:div w:id="335420357">
              <w:marLeft w:val="0"/>
              <w:marRight w:val="0"/>
              <w:marTop w:val="0"/>
              <w:marBottom w:val="0"/>
              <w:divBdr>
                <w:top w:val="none" w:sz="0" w:space="0" w:color="auto"/>
                <w:left w:val="none" w:sz="0" w:space="0" w:color="auto"/>
                <w:bottom w:val="none" w:sz="0" w:space="0" w:color="auto"/>
                <w:right w:val="none" w:sz="0" w:space="0" w:color="auto"/>
              </w:divBdr>
            </w:div>
          </w:divsChild>
        </w:div>
        <w:div w:id="1764254565">
          <w:marLeft w:val="0"/>
          <w:marRight w:val="0"/>
          <w:marTop w:val="0"/>
          <w:marBottom w:val="0"/>
          <w:divBdr>
            <w:top w:val="none" w:sz="0" w:space="0" w:color="auto"/>
            <w:left w:val="none" w:sz="0" w:space="0" w:color="auto"/>
            <w:bottom w:val="none" w:sz="0" w:space="0" w:color="auto"/>
            <w:right w:val="none" w:sz="0" w:space="0" w:color="auto"/>
          </w:divBdr>
          <w:divsChild>
            <w:div w:id="68190049">
              <w:marLeft w:val="0"/>
              <w:marRight w:val="0"/>
              <w:marTop w:val="0"/>
              <w:marBottom w:val="0"/>
              <w:divBdr>
                <w:top w:val="none" w:sz="0" w:space="0" w:color="auto"/>
                <w:left w:val="none" w:sz="0" w:space="0" w:color="auto"/>
                <w:bottom w:val="none" w:sz="0" w:space="0" w:color="auto"/>
                <w:right w:val="none" w:sz="0" w:space="0" w:color="auto"/>
              </w:divBdr>
            </w:div>
          </w:divsChild>
        </w:div>
        <w:div w:id="1765690339">
          <w:marLeft w:val="0"/>
          <w:marRight w:val="0"/>
          <w:marTop w:val="0"/>
          <w:marBottom w:val="0"/>
          <w:divBdr>
            <w:top w:val="none" w:sz="0" w:space="0" w:color="auto"/>
            <w:left w:val="none" w:sz="0" w:space="0" w:color="auto"/>
            <w:bottom w:val="none" w:sz="0" w:space="0" w:color="auto"/>
            <w:right w:val="none" w:sz="0" w:space="0" w:color="auto"/>
          </w:divBdr>
          <w:divsChild>
            <w:div w:id="1742873989">
              <w:marLeft w:val="0"/>
              <w:marRight w:val="0"/>
              <w:marTop w:val="0"/>
              <w:marBottom w:val="0"/>
              <w:divBdr>
                <w:top w:val="none" w:sz="0" w:space="0" w:color="auto"/>
                <w:left w:val="none" w:sz="0" w:space="0" w:color="auto"/>
                <w:bottom w:val="none" w:sz="0" w:space="0" w:color="auto"/>
                <w:right w:val="none" w:sz="0" w:space="0" w:color="auto"/>
              </w:divBdr>
            </w:div>
          </w:divsChild>
        </w:div>
        <w:div w:id="1785612147">
          <w:marLeft w:val="0"/>
          <w:marRight w:val="0"/>
          <w:marTop w:val="0"/>
          <w:marBottom w:val="0"/>
          <w:divBdr>
            <w:top w:val="none" w:sz="0" w:space="0" w:color="auto"/>
            <w:left w:val="none" w:sz="0" w:space="0" w:color="auto"/>
            <w:bottom w:val="none" w:sz="0" w:space="0" w:color="auto"/>
            <w:right w:val="none" w:sz="0" w:space="0" w:color="auto"/>
          </w:divBdr>
          <w:divsChild>
            <w:div w:id="1321228143">
              <w:marLeft w:val="0"/>
              <w:marRight w:val="0"/>
              <w:marTop w:val="0"/>
              <w:marBottom w:val="0"/>
              <w:divBdr>
                <w:top w:val="none" w:sz="0" w:space="0" w:color="auto"/>
                <w:left w:val="none" w:sz="0" w:space="0" w:color="auto"/>
                <w:bottom w:val="none" w:sz="0" w:space="0" w:color="auto"/>
                <w:right w:val="none" w:sz="0" w:space="0" w:color="auto"/>
              </w:divBdr>
            </w:div>
          </w:divsChild>
        </w:div>
        <w:div w:id="1854034136">
          <w:marLeft w:val="0"/>
          <w:marRight w:val="0"/>
          <w:marTop w:val="0"/>
          <w:marBottom w:val="0"/>
          <w:divBdr>
            <w:top w:val="none" w:sz="0" w:space="0" w:color="auto"/>
            <w:left w:val="none" w:sz="0" w:space="0" w:color="auto"/>
            <w:bottom w:val="none" w:sz="0" w:space="0" w:color="auto"/>
            <w:right w:val="none" w:sz="0" w:space="0" w:color="auto"/>
          </w:divBdr>
          <w:divsChild>
            <w:div w:id="1778990150">
              <w:marLeft w:val="0"/>
              <w:marRight w:val="0"/>
              <w:marTop w:val="0"/>
              <w:marBottom w:val="0"/>
              <w:divBdr>
                <w:top w:val="none" w:sz="0" w:space="0" w:color="auto"/>
                <w:left w:val="none" w:sz="0" w:space="0" w:color="auto"/>
                <w:bottom w:val="none" w:sz="0" w:space="0" w:color="auto"/>
                <w:right w:val="none" w:sz="0" w:space="0" w:color="auto"/>
              </w:divBdr>
            </w:div>
          </w:divsChild>
        </w:div>
        <w:div w:id="1886678801">
          <w:marLeft w:val="0"/>
          <w:marRight w:val="0"/>
          <w:marTop w:val="0"/>
          <w:marBottom w:val="0"/>
          <w:divBdr>
            <w:top w:val="none" w:sz="0" w:space="0" w:color="auto"/>
            <w:left w:val="none" w:sz="0" w:space="0" w:color="auto"/>
            <w:bottom w:val="none" w:sz="0" w:space="0" w:color="auto"/>
            <w:right w:val="none" w:sz="0" w:space="0" w:color="auto"/>
          </w:divBdr>
          <w:divsChild>
            <w:div w:id="971247927">
              <w:marLeft w:val="0"/>
              <w:marRight w:val="0"/>
              <w:marTop w:val="0"/>
              <w:marBottom w:val="0"/>
              <w:divBdr>
                <w:top w:val="none" w:sz="0" w:space="0" w:color="auto"/>
                <w:left w:val="none" w:sz="0" w:space="0" w:color="auto"/>
                <w:bottom w:val="none" w:sz="0" w:space="0" w:color="auto"/>
                <w:right w:val="none" w:sz="0" w:space="0" w:color="auto"/>
              </w:divBdr>
            </w:div>
          </w:divsChild>
        </w:div>
        <w:div w:id="1921675497">
          <w:marLeft w:val="0"/>
          <w:marRight w:val="0"/>
          <w:marTop w:val="0"/>
          <w:marBottom w:val="0"/>
          <w:divBdr>
            <w:top w:val="none" w:sz="0" w:space="0" w:color="auto"/>
            <w:left w:val="none" w:sz="0" w:space="0" w:color="auto"/>
            <w:bottom w:val="none" w:sz="0" w:space="0" w:color="auto"/>
            <w:right w:val="none" w:sz="0" w:space="0" w:color="auto"/>
          </w:divBdr>
          <w:divsChild>
            <w:div w:id="600139769">
              <w:marLeft w:val="0"/>
              <w:marRight w:val="0"/>
              <w:marTop w:val="0"/>
              <w:marBottom w:val="0"/>
              <w:divBdr>
                <w:top w:val="none" w:sz="0" w:space="0" w:color="auto"/>
                <w:left w:val="none" w:sz="0" w:space="0" w:color="auto"/>
                <w:bottom w:val="none" w:sz="0" w:space="0" w:color="auto"/>
                <w:right w:val="none" w:sz="0" w:space="0" w:color="auto"/>
              </w:divBdr>
            </w:div>
          </w:divsChild>
        </w:div>
        <w:div w:id="1941907425">
          <w:marLeft w:val="0"/>
          <w:marRight w:val="0"/>
          <w:marTop w:val="0"/>
          <w:marBottom w:val="0"/>
          <w:divBdr>
            <w:top w:val="none" w:sz="0" w:space="0" w:color="auto"/>
            <w:left w:val="none" w:sz="0" w:space="0" w:color="auto"/>
            <w:bottom w:val="none" w:sz="0" w:space="0" w:color="auto"/>
            <w:right w:val="none" w:sz="0" w:space="0" w:color="auto"/>
          </w:divBdr>
          <w:divsChild>
            <w:div w:id="743794998">
              <w:marLeft w:val="0"/>
              <w:marRight w:val="0"/>
              <w:marTop w:val="0"/>
              <w:marBottom w:val="0"/>
              <w:divBdr>
                <w:top w:val="none" w:sz="0" w:space="0" w:color="auto"/>
                <w:left w:val="none" w:sz="0" w:space="0" w:color="auto"/>
                <w:bottom w:val="none" w:sz="0" w:space="0" w:color="auto"/>
                <w:right w:val="none" w:sz="0" w:space="0" w:color="auto"/>
              </w:divBdr>
            </w:div>
          </w:divsChild>
        </w:div>
        <w:div w:id="2077391044">
          <w:marLeft w:val="0"/>
          <w:marRight w:val="0"/>
          <w:marTop w:val="0"/>
          <w:marBottom w:val="0"/>
          <w:divBdr>
            <w:top w:val="none" w:sz="0" w:space="0" w:color="auto"/>
            <w:left w:val="none" w:sz="0" w:space="0" w:color="auto"/>
            <w:bottom w:val="none" w:sz="0" w:space="0" w:color="auto"/>
            <w:right w:val="none" w:sz="0" w:space="0" w:color="auto"/>
          </w:divBdr>
          <w:divsChild>
            <w:div w:id="187447610">
              <w:marLeft w:val="0"/>
              <w:marRight w:val="0"/>
              <w:marTop w:val="0"/>
              <w:marBottom w:val="0"/>
              <w:divBdr>
                <w:top w:val="none" w:sz="0" w:space="0" w:color="auto"/>
                <w:left w:val="none" w:sz="0" w:space="0" w:color="auto"/>
                <w:bottom w:val="none" w:sz="0" w:space="0" w:color="auto"/>
                <w:right w:val="none" w:sz="0" w:space="0" w:color="auto"/>
              </w:divBdr>
            </w:div>
          </w:divsChild>
        </w:div>
        <w:div w:id="2133211638">
          <w:marLeft w:val="0"/>
          <w:marRight w:val="0"/>
          <w:marTop w:val="0"/>
          <w:marBottom w:val="0"/>
          <w:divBdr>
            <w:top w:val="none" w:sz="0" w:space="0" w:color="auto"/>
            <w:left w:val="none" w:sz="0" w:space="0" w:color="auto"/>
            <w:bottom w:val="none" w:sz="0" w:space="0" w:color="auto"/>
            <w:right w:val="none" w:sz="0" w:space="0" w:color="auto"/>
          </w:divBdr>
          <w:divsChild>
            <w:div w:id="5428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3511">
      <w:bodyDiv w:val="1"/>
      <w:marLeft w:val="0"/>
      <w:marRight w:val="0"/>
      <w:marTop w:val="0"/>
      <w:marBottom w:val="0"/>
      <w:divBdr>
        <w:top w:val="none" w:sz="0" w:space="0" w:color="auto"/>
        <w:left w:val="none" w:sz="0" w:space="0" w:color="auto"/>
        <w:bottom w:val="none" w:sz="0" w:space="0" w:color="auto"/>
        <w:right w:val="none" w:sz="0" w:space="0" w:color="auto"/>
      </w:divBdr>
    </w:div>
    <w:div w:id="1434783665">
      <w:bodyDiv w:val="1"/>
      <w:marLeft w:val="0"/>
      <w:marRight w:val="0"/>
      <w:marTop w:val="0"/>
      <w:marBottom w:val="0"/>
      <w:divBdr>
        <w:top w:val="none" w:sz="0" w:space="0" w:color="auto"/>
        <w:left w:val="none" w:sz="0" w:space="0" w:color="auto"/>
        <w:bottom w:val="none" w:sz="0" w:space="0" w:color="auto"/>
        <w:right w:val="none" w:sz="0" w:space="0" w:color="auto"/>
      </w:divBdr>
    </w:div>
    <w:div w:id="1444887042">
      <w:bodyDiv w:val="1"/>
      <w:marLeft w:val="0"/>
      <w:marRight w:val="0"/>
      <w:marTop w:val="0"/>
      <w:marBottom w:val="0"/>
      <w:divBdr>
        <w:top w:val="none" w:sz="0" w:space="0" w:color="auto"/>
        <w:left w:val="none" w:sz="0" w:space="0" w:color="auto"/>
        <w:bottom w:val="none" w:sz="0" w:space="0" w:color="auto"/>
        <w:right w:val="none" w:sz="0" w:space="0" w:color="auto"/>
      </w:divBdr>
      <w:divsChild>
        <w:div w:id="1127701069">
          <w:marLeft w:val="0"/>
          <w:marRight w:val="0"/>
          <w:marTop w:val="0"/>
          <w:marBottom w:val="0"/>
          <w:divBdr>
            <w:top w:val="none" w:sz="0" w:space="0" w:color="auto"/>
            <w:left w:val="none" w:sz="0" w:space="0" w:color="auto"/>
            <w:bottom w:val="none" w:sz="0" w:space="0" w:color="auto"/>
            <w:right w:val="none" w:sz="0" w:space="0" w:color="auto"/>
          </w:divBdr>
          <w:divsChild>
            <w:div w:id="243611046">
              <w:marLeft w:val="0"/>
              <w:marRight w:val="0"/>
              <w:marTop w:val="0"/>
              <w:marBottom w:val="0"/>
              <w:divBdr>
                <w:top w:val="none" w:sz="0" w:space="0" w:color="auto"/>
                <w:left w:val="none" w:sz="0" w:space="0" w:color="auto"/>
                <w:bottom w:val="none" w:sz="0" w:space="0" w:color="auto"/>
                <w:right w:val="none" w:sz="0" w:space="0" w:color="auto"/>
              </w:divBdr>
            </w:div>
            <w:div w:id="1334531185">
              <w:marLeft w:val="0"/>
              <w:marRight w:val="0"/>
              <w:marTop w:val="0"/>
              <w:marBottom w:val="0"/>
              <w:divBdr>
                <w:top w:val="none" w:sz="0" w:space="0" w:color="auto"/>
                <w:left w:val="none" w:sz="0" w:space="0" w:color="auto"/>
                <w:bottom w:val="none" w:sz="0" w:space="0" w:color="auto"/>
                <w:right w:val="none" w:sz="0" w:space="0" w:color="auto"/>
              </w:divBdr>
              <w:divsChild>
                <w:div w:id="338433451">
                  <w:marLeft w:val="0"/>
                  <w:marRight w:val="0"/>
                  <w:marTop w:val="0"/>
                  <w:marBottom w:val="0"/>
                  <w:divBdr>
                    <w:top w:val="none" w:sz="0" w:space="0" w:color="auto"/>
                    <w:left w:val="none" w:sz="0" w:space="0" w:color="auto"/>
                    <w:bottom w:val="none" w:sz="0" w:space="0" w:color="auto"/>
                    <w:right w:val="none" w:sz="0" w:space="0" w:color="auto"/>
                  </w:divBdr>
                  <w:divsChild>
                    <w:div w:id="556866192">
                      <w:marLeft w:val="0"/>
                      <w:marRight w:val="0"/>
                      <w:marTop w:val="0"/>
                      <w:marBottom w:val="0"/>
                      <w:divBdr>
                        <w:top w:val="none" w:sz="0" w:space="0" w:color="auto"/>
                        <w:left w:val="none" w:sz="0" w:space="0" w:color="auto"/>
                        <w:bottom w:val="none" w:sz="0" w:space="0" w:color="auto"/>
                        <w:right w:val="none" w:sz="0" w:space="0" w:color="auto"/>
                      </w:divBdr>
                      <w:divsChild>
                        <w:div w:id="1935744960">
                          <w:marLeft w:val="0"/>
                          <w:marRight w:val="0"/>
                          <w:marTop w:val="0"/>
                          <w:marBottom w:val="0"/>
                          <w:divBdr>
                            <w:top w:val="none" w:sz="0" w:space="0" w:color="auto"/>
                            <w:left w:val="none" w:sz="0" w:space="0" w:color="auto"/>
                            <w:bottom w:val="none" w:sz="0" w:space="0" w:color="auto"/>
                            <w:right w:val="none" w:sz="0" w:space="0" w:color="auto"/>
                          </w:divBdr>
                          <w:divsChild>
                            <w:div w:id="1938127683">
                              <w:marLeft w:val="0"/>
                              <w:marRight w:val="0"/>
                              <w:marTop w:val="15"/>
                              <w:marBottom w:val="0"/>
                              <w:divBdr>
                                <w:top w:val="none" w:sz="0" w:space="0" w:color="auto"/>
                                <w:left w:val="none" w:sz="0" w:space="0" w:color="auto"/>
                                <w:bottom w:val="none" w:sz="0" w:space="0" w:color="auto"/>
                                <w:right w:val="none" w:sz="0" w:space="0" w:color="auto"/>
                              </w:divBdr>
                              <w:divsChild>
                                <w:div w:id="543490064">
                                  <w:marLeft w:val="0"/>
                                  <w:marRight w:val="15"/>
                                  <w:marTop w:val="0"/>
                                  <w:marBottom w:val="0"/>
                                  <w:divBdr>
                                    <w:top w:val="none" w:sz="0" w:space="0" w:color="auto"/>
                                    <w:left w:val="none" w:sz="0" w:space="0" w:color="auto"/>
                                    <w:bottom w:val="none" w:sz="0" w:space="0" w:color="auto"/>
                                    <w:right w:val="none" w:sz="0" w:space="0" w:color="auto"/>
                                  </w:divBdr>
                                  <w:divsChild>
                                    <w:div w:id="1575047468">
                                      <w:marLeft w:val="0"/>
                                      <w:marRight w:val="0"/>
                                      <w:marTop w:val="0"/>
                                      <w:marBottom w:val="0"/>
                                      <w:divBdr>
                                        <w:top w:val="none" w:sz="0" w:space="0" w:color="auto"/>
                                        <w:left w:val="none" w:sz="0" w:space="0" w:color="auto"/>
                                        <w:bottom w:val="none" w:sz="0" w:space="0" w:color="auto"/>
                                        <w:right w:val="none" w:sz="0" w:space="0" w:color="auto"/>
                                      </w:divBdr>
                                      <w:divsChild>
                                        <w:div w:id="980187697">
                                          <w:marLeft w:val="0"/>
                                          <w:marRight w:val="0"/>
                                          <w:marTop w:val="0"/>
                                          <w:marBottom w:val="0"/>
                                          <w:divBdr>
                                            <w:top w:val="none" w:sz="0" w:space="0" w:color="auto"/>
                                            <w:left w:val="none" w:sz="0" w:space="0" w:color="auto"/>
                                            <w:bottom w:val="none" w:sz="0" w:space="0" w:color="auto"/>
                                            <w:right w:val="none" w:sz="0" w:space="0" w:color="auto"/>
                                          </w:divBdr>
                                          <w:divsChild>
                                            <w:div w:id="1726175143">
                                              <w:marLeft w:val="0"/>
                                              <w:marRight w:val="0"/>
                                              <w:marTop w:val="0"/>
                                              <w:marBottom w:val="0"/>
                                              <w:divBdr>
                                                <w:top w:val="none" w:sz="0" w:space="0" w:color="auto"/>
                                                <w:left w:val="none" w:sz="0" w:space="0" w:color="auto"/>
                                                <w:bottom w:val="none" w:sz="0" w:space="0" w:color="auto"/>
                                                <w:right w:val="none" w:sz="0" w:space="0" w:color="auto"/>
                                              </w:divBdr>
                                              <w:divsChild>
                                                <w:div w:id="455683772">
                                                  <w:marLeft w:val="0"/>
                                                  <w:marRight w:val="0"/>
                                                  <w:marTop w:val="0"/>
                                                  <w:marBottom w:val="0"/>
                                                  <w:divBdr>
                                                    <w:top w:val="none" w:sz="0" w:space="0" w:color="auto"/>
                                                    <w:left w:val="none" w:sz="0" w:space="0" w:color="auto"/>
                                                    <w:bottom w:val="none" w:sz="0" w:space="0" w:color="auto"/>
                                                    <w:right w:val="none" w:sz="0" w:space="0" w:color="auto"/>
                                                  </w:divBdr>
                                                  <w:divsChild>
                                                    <w:div w:id="589966433">
                                                      <w:marLeft w:val="0"/>
                                                      <w:marRight w:val="0"/>
                                                      <w:marTop w:val="0"/>
                                                      <w:marBottom w:val="0"/>
                                                      <w:divBdr>
                                                        <w:top w:val="none" w:sz="0" w:space="0" w:color="auto"/>
                                                        <w:left w:val="none" w:sz="0" w:space="0" w:color="auto"/>
                                                        <w:bottom w:val="none" w:sz="0" w:space="0" w:color="auto"/>
                                                        <w:right w:val="none" w:sz="0" w:space="0" w:color="auto"/>
                                                      </w:divBdr>
                                                    </w:div>
                                                    <w:div w:id="141022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5802071">
      <w:bodyDiv w:val="1"/>
      <w:marLeft w:val="0"/>
      <w:marRight w:val="0"/>
      <w:marTop w:val="0"/>
      <w:marBottom w:val="0"/>
      <w:divBdr>
        <w:top w:val="none" w:sz="0" w:space="0" w:color="auto"/>
        <w:left w:val="none" w:sz="0" w:space="0" w:color="auto"/>
        <w:bottom w:val="none" w:sz="0" w:space="0" w:color="auto"/>
        <w:right w:val="none" w:sz="0" w:space="0" w:color="auto"/>
      </w:divBdr>
      <w:divsChild>
        <w:div w:id="868296946">
          <w:marLeft w:val="0"/>
          <w:marRight w:val="0"/>
          <w:marTop w:val="0"/>
          <w:marBottom w:val="0"/>
          <w:divBdr>
            <w:top w:val="none" w:sz="0" w:space="0" w:color="auto"/>
            <w:left w:val="none" w:sz="0" w:space="0" w:color="auto"/>
            <w:bottom w:val="none" w:sz="0" w:space="0" w:color="auto"/>
            <w:right w:val="none" w:sz="0" w:space="0" w:color="auto"/>
          </w:divBdr>
          <w:divsChild>
            <w:div w:id="15620827">
              <w:marLeft w:val="0"/>
              <w:marRight w:val="0"/>
              <w:marTop w:val="0"/>
              <w:marBottom w:val="0"/>
              <w:divBdr>
                <w:top w:val="none" w:sz="0" w:space="0" w:color="auto"/>
                <w:left w:val="none" w:sz="0" w:space="0" w:color="auto"/>
                <w:bottom w:val="none" w:sz="0" w:space="0" w:color="auto"/>
                <w:right w:val="none" w:sz="0" w:space="0" w:color="auto"/>
              </w:divBdr>
            </w:div>
            <w:div w:id="864094881">
              <w:marLeft w:val="0"/>
              <w:marRight w:val="0"/>
              <w:marTop w:val="0"/>
              <w:marBottom w:val="0"/>
              <w:divBdr>
                <w:top w:val="none" w:sz="0" w:space="0" w:color="auto"/>
                <w:left w:val="none" w:sz="0" w:space="0" w:color="auto"/>
                <w:bottom w:val="none" w:sz="0" w:space="0" w:color="auto"/>
                <w:right w:val="none" w:sz="0" w:space="0" w:color="auto"/>
              </w:divBdr>
            </w:div>
            <w:div w:id="1152138294">
              <w:marLeft w:val="0"/>
              <w:marRight w:val="0"/>
              <w:marTop w:val="0"/>
              <w:marBottom w:val="0"/>
              <w:divBdr>
                <w:top w:val="none" w:sz="0" w:space="0" w:color="auto"/>
                <w:left w:val="none" w:sz="0" w:space="0" w:color="auto"/>
                <w:bottom w:val="none" w:sz="0" w:space="0" w:color="auto"/>
                <w:right w:val="none" w:sz="0" w:space="0" w:color="auto"/>
              </w:divBdr>
            </w:div>
            <w:div w:id="1552033432">
              <w:marLeft w:val="0"/>
              <w:marRight w:val="0"/>
              <w:marTop w:val="0"/>
              <w:marBottom w:val="0"/>
              <w:divBdr>
                <w:top w:val="none" w:sz="0" w:space="0" w:color="auto"/>
                <w:left w:val="none" w:sz="0" w:space="0" w:color="auto"/>
                <w:bottom w:val="none" w:sz="0" w:space="0" w:color="auto"/>
                <w:right w:val="none" w:sz="0" w:space="0" w:color="auto"/>
              </w:divBdr>
            </w:div>
            <w:div w:id="1778910568">
              <w:marLeft w:val="0"/>
              <w:marRight w:val="0"/>
              <w:marTop w:val="0"/>
              <w:marBottom w:val="0"/>
              <w:divBdr>
                <w:top w:val="none" w:sz="0" w:space="0" w:color="auto"/>
                <w:left w:val="none" w:sz="0" w:space="0" w:color="auto"/>
                <w:bottom w:val="none" w:sz="0" w:space="0" w:color="auto"/>
                <w:right w:val="none" w:sz="0" w:space="0" w:color="auto"/>
              </w:divBdr>
            </w:div>
            <w:div w:id="203819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2349">
      <w:bodyDiv w:val="1"/>
      <w:marLeft w:val="0"/>
      <w:marRight w:val="0"/>
      <w:marTop w:val="0"/>
      <w:marBottom w:val="0"/>
      <w:divBdr>
        <w:top w:val="none" w:sz="0" w:space="0" w:color="auto"/>
        <w:left w:val="none" w:sz="0" w:space="0" w:color="auto"/>
        <w:bottom w:val="none" w:sz="0" w:space="0" w:color="auto"/>
        <w:right w:val="none" w:sz="0" w:space="0" w:color="auto"/>
      </w:divBdr>
    </w:div>
    <w:div w:id="1578244621">
      <w:bodyDiv w:val="1"/>
      <w:marLeft w:val="0"/>
      <w:marRight w:val="0"/>
      <w:marTop w:val="0"/>
      <w:marBottom w:val="0"/>
      <w:divBdr>
        <w:top w:val="none" w:sz="0" w:space="0" w:color="auto"/>
        <w:left w:val="none" w:sz="0" w:space="0" w:color="auto"/>
        <w:bottom w:val="none" w:sz="0" w:space="0" w:color="auto"/>
        <w:right w:val="none" w:sz="0" w:space="0" w:color="auto"/>
      </w:divBdr>
    </w:div>
    <w:div w:id="1585725427">
      <w:bodyDiv w:val="1"/>
      <w:marLeft w:val="0"/>
      <w:marRight w:val="0"/>
      <w:marTop w:val="0"/>
      <w:marBottom w:val="0"/>
      <w:divBdr>
        <w:top w:val="none" w:sz="0" w:space="0" w:color="auto"/>
        <w:left w:val="none" w:sz="0" w:space="0" w:color="auto"/>
        <w:bottom w:val="none" w:sz="0" w:space="0" w:color="auto"/>
        <w:right w:val="none" w:sz="0" w:space="0" w:color="auto"/>
      </w:divBdr>
    </w:div>
    <w:div w:id="1586961078">
      <w:bodyDiv w:val="1"/>
      <w:marLeft w:val="0"/>
      <w:marRight w:val="0"/>
      <w:marTop w:val="0"/>
      <w:marBottom w:val="0"/>
      <w:divBdr>
        <w:top w:val="none" w:sz="0" w:space="0" w:color="auto"/>
        <w:left w:val="none" w:sz="0" w:space="0" w:color="auto"/>
        <w:bottom w:val="none" w:sz="0" w:space="0" w:color="auto"/>
        <w:right w:val="none" w:sz="0" w:space="0" w:color="auto"/>
      </w:divBdr>
      <w:divsChild>
        <w:div w:id="736394355">
          <w:marLeft w:val="0"/>
          <w:marRight w:val="0"/>
          <w:marTop w:val="0"/>
          <w:marBottom w:val="0"/>
          <w:divBdr>
            <w:top w:val="none" w:sz="0" w:space="0" w:color="auto"/>
            <w:left w:val="none" w:sz="0" w:space="0" w:color="auto"/>
            <w:bottom w:val="none" w:sz="0" w:space="0" w:color="auto"/>
            <w:right w:val="none" w:sz="0" w:space="0" w:color="auto"/>
          </w:divBdr>
          <w:divsChild>
            <w:div w:id="780612321">
              <w:marLeft w:val="0"/>
              <w:marRight w:val="0"/>
              <w:marTop w:val="0"/>
              <w:marBottom w:val="0"/>
              <w:divBdr>
                <w:top w:val="none" w:sz="0" w:space="0" w:color="auto"/>
                <w:left w:val="none" w:sz="0" w:space="0" w:color="auto"/>
                <w:bottom w:val="none" w:sz="0" w:space="0" w:color="auto"/>
                <w:right w:val="none" w:sz="0" w:space="0" w:color="auto"/>
              </w:divBdr>
            </w:div>
            <w:div w:id="1235163820">
              <w:marLeft w:val="0"/>
              <w:marRight w:val="0"/>
              <w:marTop w:val="0"/>
              <w:marBottom w:val="0"/>
              <w:divBdr>
                <w:top w:val="none" w:sz="0" w:space="0" w:color="auto"/>
                <w:left w:val="none" w:sz="0" w:space="0" w:color="auto"/>
                <w:bottom w:val="none" w:sz="0" w:space="0" w:color="auto"/>
                <w:right w:val="none" w:sz="0" w:space="0" w:color="auto"/>
              </w:divBdr>
            </w:div>
            <w:div w:id="1508246723">
              <w:marLeft w:val="0"/>
              <w:marRight w:val="0"/>
              <w:marTop w:val="0"/>
              <w:marBottom w:val="0"/>
              <w:divBdr>
                <w:top w:val="none" w:sz="0" w:space="0" w:color="auto"/>
                <w:left w:val="none" w:sz="0" w:space="0" w:color="auto"/>
                <w:bottom w:val="none" w:sz="0" w:space="0" w:color="auto"/>
                <w:right w:val="none" w:sz="0" w:space="0" w:color="auto"/>
              </w:divBdr>
            </w:div>
            <w:div w:id="1601332752">
              <w:marLeft w:val="0"/>
              <w:marRight w:val="0"/>
              <w:marTop w:val="0"/>
              <w:marBottom w:val="0"/>
              <w:divBdr>
                <w:top w:val="none" w:sz="0" w:space="0" w:color="auto"/>
                <w:left w:val="none" w:sz="0" w:space="0" w:color="auto"/>
                <w:bottom w:val="none" w:sz="0" w:space="0" w:color="auto"/>
                <w:right w:val="none" w:sz="0" w:space="0" w:color="auto"/>
              </w:divBdr>
            </w:div>
          </w:divsChild>
        </w:div>
        <w:div w:id="1036390857">
          <w:marLeft w:val="0"/>
          <w:marRight w:val="0"/>
          <w:marTop w:val="0"/>
          <w:marBottom w:val="0"/>
          <w:divBdr>
            <w:top w:val="none" w:sz="0" w:space="0" w:color="auto"/>
            <w:left w:val="none" w:sz="0" w:space="0" w:color="auto"/>
            <w:bottom w:val="none" w:sz="0" w:space="0" w:color="auto"/>
            <w:right w:val="none" w:sz="0" w:space="0" w:color="auto"/>
          </w:divBdr>
          <w:divsChild>
            <w:div w:id="16465873">
              <w:marLeft w:val="0"/>
              <w:marRight w:val="0"/>
              <w:marTop w:val="0"/>
              <w:marBottom w:val="0"/>
              <w:divBdr>
                <w:top w:val="none" w:sz="0" w:space="0" w:color="auto"/>
                <w:left w:val="none" w:sz="0" w:space="0" w:color="auto"/>
                <w:bottom w:val="none" w:sz="0" w:space="0" w:color="auto"/>
                <w:right w:val="none" w:sz="0" w:space="0" w:color="auto"/>
              </w:divBdr>
            </w:div>
            <w:div w:id="244653550">
              <w:marLeft w:val="0"/>
              <w:marRight w:val="0"/>
              <w:marTop w:val="0"/>
              <w:marBottom w:val="0"/>
              <w:divBdr>
                <w:top w:val="none" w:sz="0" w:space="0" w:color="auto"/>
                <w:left w:val="none" w:sz="0" w:space="0" w:color="auto"/>
                <w:bottom w:val="none" w:sz="0" w:space="0" w:color="auto"/>
                <w:right w:val="none" w:sz="0" w:space="0" w:color="auto"/>
              </w:divBdr>
            </w:div>
            <w:div w:id="591470915">
              <w:marLeft w:val="0"/>
              <w:marRight w:val="0"/>
              <w:marTop w:val="0"/>
              <w:marBottom w:val="0"/>
              <w:divBdr>
                <w:top w:val="none" w:sz="0" w:space="0" w:color="auto"/>
                <w:left w:val="none" w:sz="0" w:space="0" w:color="auto"/>
                <w:bottom w:val="none" w:sz="0" w:space="0" w:color="auto"/>
                <w:right w:val="none" w:sz="0" w:space="0" w:color="auto"/>
              </w:divBdr>
            </w:div>
            <w:div w:id="928855477">
              <w:marLeft w:val="0"/>
              <w:marRight w:val="0"/>
              <w:marTop w:val="0"/>
              <w:marBottom w:val="0"/>
              <w:divBdr>
                <w:top w:val="none" w:sz="0" w:space="0" w:color="auto"/>
                <w:left w:val="none" w:sz="0" w:space="0" w:color="auto"/>
                <w:bottom w:val="none" w:sz="0" w:space="0" w:color="auto"/>
                <w:right w:val="none" w:sz="0" w:space="0" w:color="auto"/>
              </w:divBdr>
            </w:div>
            <w:div w:id="1040321719">
              <w:marLeft w:val="0"/>
              <w:marRight w:val="0"/>
              <w:marTop w:val="0"/>
              <w:marBottom w:val="0"/>
              <w:divBdr>
                <w:top w:val="none" w:sz="0" w:space="0" w:color="auto"/>
                <w:left w:val="none" w:sz="0" w:space="0" w:color="auto"/>
                <w:bottom w:val="none" w:sz="0" w:space="0" w:color="auto"/>
                <w:right w:val="none" w:sz="0" w:space="0" w:color="auto"/>
              </w:divBdr>
            </w:div>
            <w:div w:id="1258908469">
              <w:marLeft w:val="0"/>
              <w:marRight w:val="0"/>
              <w:marTop w:val="0"/>
              <w:marBottom w:val="0"/>
              <w:divBdr>
                <w:top w:val="none" w:sz="0" w:space="0" w:color="auto"/>
                <w:left w:val="none" w:sz="0" w:space="0" w:color="auto"/>
                <w:bottom w:val="none" w:sz="0" w:space="0" w:color="auto"/>
                <w:right w:val="none" w:sz="0" w:space="0" w:color="auto"/>
              </w:divBdr>
            </w:div>
            <w:div w:id="1485928128">
              <w:marLeft w:val="0"/>
              <w:marRight w:val="0"/>
              <w:marTop w:val="0"/>
              <w:marBottom w:val="0"/>
              <w:divBdr>
                <w:top w:val="none" w:sz="0" w:space="0" w:color="auto"/>
                <w:left w:val="none" w:sz="0" w:space="0" w:color="auto"/>
                <w:bottom w:val="none" w:sz="0" w:space="0" w:color="auto"/>
                <w:right w:val="none" w:sz="0" w:space="0" w:color="auto"/>
              </w:divBdr>
            </w:div>
            <w:div w:id="1876040644">
              <w:marLeft w:val="0"/>
              <w:marRight w:val="0"/>
              <w:marTop w:val="0"/>
              <w:marBottom w:val="0"/>
              <w:divBdr>
                <w:top w:val="none" w:sz="0" w:space="0" w:color="auto"/>
                <w:left w:val="none" w:sz="0" w:space="0" w:color="auto"/>
                <w:bottom w:val="none" w:sz="0" w:space="0" w:color="auto"/>
                <w:right w:val="none" w:sz="0" w:space="0" w:color="auto"/>
              </w:divBdr>
            </w:div>
            <w:div w:id="1969160699">
              <w:marLeft w:val="0"/>
              <w:marRight w:val="0"/>
              <w:marTop w:val="0"/>
              <w:marBottom w:val="0"/>
              <w:divBdr>
                <w:top w:val="none" w:sz="0" w:space="0" w:color="auto"/>
                <w:left w:val="none" w:sz="0" w:space="0" w:color="auto"/>
                <w:bottom w:val="none" w:sz="0" w:space="0" w:color="auto"/>
                <w:right w:val="none" w:sz="0" w:space="0" w:color="auto"/>
              </w:divBdr>
            </w:div>
            <w:div w:id="1993025772">
              <w:marLeft w:val="0"/>
              <w:marRight w:val="0"/>
              <w:marTop w:val="0"/>
              <w:marBottom w:val="0"/>
              <w:divBdr>
                <w:top w:val="none" w:sz="0" w:space="0" w:color="auto"/>
                <w:left w:val="none" w:sz="0" w:space="0" w:color="auto"/>
                <w:bottom w:val="none" w:sz="0" w:space="0" w:color="auto"/>
                <w:right w:val="none" w:sz="0" w:space="0" w:color="auto"/>
              </w:divBdr>
            </w:div>
            <w:div w:id="20781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6209">
      <w:bodyDiv w:val="1"/>
      <w:marLeft w:val="0"/>
      <w:marRight w:val="0"/>
      <w:marTop w:val="0"/>
      <w:marBottom w:val="0"/>
      <w:divBdr>
        <w:top w:val="none" w:sz="0" w:space="0" w:color="auto"/>
        <w:left w:val="none" w:sz="0" w:space="0" w:color="auto"/>
        <w:bottom w:val="none" w:sz="0" w:space="0" w:color="auto"/>
        <w:right w:val="none" w:sz="0" w:space="0" w:color="auto"/>
      </w:divBdr>
      <w:divsChild>
        <w:div w:id="53050029">
          <w:marLeft w:val="0"/>
          <w:marRight w:val="0"/>
          <w:marTop w:val="0"/>
          <w:marBottom w:val="0"/>
          <w:divBdr>
            <w:top w:val="none" w:sz="0" w:space="0" w:color="auto"/>
            <w:left w:val="none" w:sz="0" w:space="0" w:color="auto"/>
            <w:bottom w:val="none" w:sz="0" w:space="0" w:color="auto"/>
            <w:right w:val="none" w:sz="0" w:space="0" w:color="auto"/>
          </w:divBdr>
          <w:divsChild>
            <w:div w:id="387414085">
              <w:marLeft w:val="0"/>
              <w:marRight w:val="0"/>
              <w:marTop w:val="0"/>
              <w:marBottom w:val="0"/>
              <w:divBdr>
                <w:top w:val="none" w:sz="0" w:space="0" w:color="auto"/>
                <w:left w:val="none" w:sz="0" w:space="0" w:color="auto"/>
                <w:bottom w:val="none" w:sz="0" w:space="0" w:color="auto"/>
                <w:right w:val="none" w:sz="0" w:space="0" w:color="auto"/>
              </w:divBdr>
            </w:div>
            <w:div w:id="452405077">
              <w:marLeft w:val="0"/>
              <w:marRight w:val="0"/>
              <w:marTop w:val="0"/>
              <w:marBottom w:val="0"/>
              <w:divBdr>
                <w:top w:val="none" w:sz="0" w:space="0" w:color="auto"/>
                <w:left w:val="none" w:sz="0" w:space="0" w:color="auto"/>
                <w:bottom w:val="none" w:sz="0" w:space="0" w:color="auto"/>
                <w:right w:val="none" w:sz="0" w:space="0" w:color="auto"/>
              </w:divBdr>
            </w:div>
            <w:div w:id="920944044">
              <w:marLeft w:val="0"/>
              <w:marRight w:val="0"/>
              <w:marTop w:val="0"/>
              <w:marBottom w:val="0"/>
              <w:divBdr>
                <w:top w:val="none" w:sz="0" w:space="0" w:color="auto"/>
                <w:left w:val="none" w:sz="0" w:space="0" w:color="auto"/>
                <w:bottom w:val="none" w:sz="0" w:space="0" w:color="auto"/>
                <w:right w:val="none" w:sz="0" w:space="0" w:color="auto"/>
              </w:divBdr>
            </w:div>
            <w:div w:id="1304040130">
              <w:marLeft w:val="0"/>
              <w:marRight w:val="0"/>
              <w:marTop w:val="0"/>
              <w:marBottom w:val="0"/>
              <w:divBdr>
                <w:top w:val="none" w:sz="0" w:space="0" w:color="auto"/>
                <w:left w:val="none" w:sz="0" w:space="0" w:color="auto"/>
                <w:bottom w:val="none" w:sz="0" w:space="0" w:color="auto"/>
                <w:right w:val="none" w:sz="0" w:space="0" w:color="auto"/>
              </w:divBdr>
            </w:div>
            <w:div w:id="1390690457">
              <w:marLeft w:val="0"/>
              <w:marRight w:val="0"/>
              <w:marTop w:val="0"/>
              <w:marBottom w:val="0"/>
              <w:divBdr>
                <w:top w:val="none" w:sz="0" w:space="0" w:color="auto"/>
                <w:left w:val="none" w:sz="0" w:space="0" w:color="auto"/>
                <w:bottom w:val="none" w:sz="0" w:space="0" w:color="auto"/>
                <w:right w:val="none" w:sz="0" w:space="0" w:color="auto"/>
              </w:divBdr>
            </w:div>
            <w:div w:id="184454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62623">
      <w:bodyDiv w:val="1"/>
      <w:marLeft w:val="0"/>
      <w:marRight w:val="0"/>
      <w:marTop w:val="0"/>
      <w:marBottom w:val="0"/>
      <w:divBdr>
        <w:top w:val="none" w:sz="0" w:space="0" w:color="auto"/>
        <w:left w:val="none" w:sz="0" w:space="0" w:color="auto"/>
        <w:bottom w:val="none" w:sz="0" w:space="0" w:color="auto"/>
        <w:right w:val="none" w:sz="0" w:space="0" w:color="auto"/>
      </w:divBdr>
    </w:div>
    <w:div w:id="1722443114">
      <w:bodyDiv w:val="1"/>
      <w:marLeft w:val="0"/>
      <w:marRight w:val="0"/>
      <w:marTop w:val="0"/>
      <w:marBottom w:val="0"/>
      <w:divBdr>
        <w:top w:val="none" w:sz="0" w:space="0" w:color="auto"/>
        <w:left w:val="none" w:sz="0" w:space="0" w:color="auto"/>
        <w:bottom w:val="none" w:sz="0" w:space="0" w:color="auto"/>
        <w:right w:val="none" w:sz="0" w:space="0" w:color="auto"/>
      </w:divBdr>
    </w:div>
    <w:div w:id="1723747238">
      <w:bodyDiv w:val="1"/>
      <w:marLeft w:val="0"/>
      <w:marRight w:val="0"/>
      <w:marTop w:val="0"/>
      <w:marBottom w:val="0"/>
      <w:divBdr>
        <w:top w:val="none" w:sz="0" w:space="0" w:color="auto"/>
        <w:left w:val="none" w:sz="0" w:space="0" w:color="auto"/>
        <w:bottom w:val="none" w:sz="0" w:space="0" w:color="auto"/>
        <w:right w:val="none" w:sz="0" w:space="0" w:color="auto"/>
      </w:divBdr>
    </w:div>
    <w:div w:id="1744376064">
      <w:bodyDiv w:val="1"/>
      <w:marLeft w:val="0"/>
      <w:marRight w:val="0"/>
      <w:marTop w:val="0"/>
      <w:marBottom w:val="0"/>
      <w:divBdr>
        <w:top w:val="none" w:sz="0" w:space="0" w:color="auto"/>
        <w:left w:val="none" w:sz="0" w:space="0" w:color="auto"/>
        <w:bottom w:val="none" w:sz="0" w:space="0" w:color="auto"/>
        <w:right w:val="none" w:sz="0" w:space="0" w:color="auto"/>
      </w:divBdr>
    </w:div>
    <w:div w:id="1747877168">
      <w:bodyDiv w:val="1"/>
      <w:marLeft w:val="0"/>
      <w:marRight w:val="0"/>
      <w:marTop w:val="0"/>
      <w:marBottom w:val="0"/>
      <w:divBdr>
        <w:top w:val="none" w:sz="0" w:space="0" w:color="auto"/>
        <w:left w:val="none" w:sz="0" w:space="0" w:color="auto"/>
        <w:bottom w:val="none" w:sz="0" w:space="0" w:color="auto"/>
        <w:right w:val="none" w:sz="0" w:space="0" w:color="auto"/>
      </w:divBdr>
      <w:divsChild>
        <w:div w:id="65885914">
          <w:marLeft w:val="0"/>
          <w:marRight w:val="0"/>
          <w:marTop w:val="0"/>
          <w:marBottom w:val="0"/>
          <w:divBdr>
            <w:top w:val="none" w:sz="0" w:space="0" w:color="auto"/>
            <w:left w:val="none" w:sz="0" w:space="0" w:color="auto"/>
            <w:bottom w:val="none" w:sz="0" w:space="0" w:color="auto"/>
            <w:right w:val="none" w:sz="0" w:space="0" w:color="auto"/>
          </w:divBdr>
          <w:divsChild>
            <w:div w:id="322197016">
              <w:marLeft w:val="0"/>
              <w:marRight w:val="0"/>
              <w:marTop w:val="0"/>
              <w:marBottom w:val="0"/>
              <w:divBdr>
                <w:top w:val="none" w:sz="0" w:space="0" w:color="auto"/>
                <w:left w:val="none" w:sz="0" w:space="0" w:color="auto"/>
                <w:bottom w:val="none" w:sz="0" w:space="0" w:color="auto"/>
                <w:right w:val="none" w:sz="0" w:space="0" w:color="auto"/>
              </w:divBdr>
            </w:div>
            <w:div w:id="589242264">
              <w:marLeft w:val="0"/>
              <w:marRight w:val="0"/>
              <w:marTop w:val="0"/>
              <w:marBottom w:val="0"/>
              <w:divBdr>
                <w:top w:val="none" w:sz="0" w:space="0" w:color="auto"/>
                <w:left w:val="none" w:sz="0" w:space="0" w:color="auto"/>
                <w:bottom w:val="none" w:sz="0" w:space="0" w:color="auto"/>
                <w:right w:val="none" w:sz="0" w:space="0" w:color="auto"/>
              </w:divBdr>
            </w:div>
            <w:div w:id="724185392">
              <w:marLeft w:val="0"/>
              <w:marRight w:val="0"/>
              <w:marTop w:val="0"/>
              <w:marBottom w:val="0"/>
              <w:divBdr>
                <w:top w:val="none" w:sz="0" w:space="0" w:color="auto"/>
                <w:left w:val="none" w:sz="0" w:space="0" w:color="auto"/>
                <w:bottom w:val="none" w:sz="0" w:space="0" w:color="auto"/>
                <w:right w:val="none" w:sz="0" w:space="0" w:color="auto"/>
              </w:divBdr>
            </w:div>
            <w:div w:id="908878162">
              <w:marLeft w:val="0"/>
              <w:marRight w:val="0"/>
              <w:marTop w:val="0"/>
              <w:marBottom w:val="0"/>
              <w:divBdr>
                <w:top w:val="none" w:sz="0" w:space="0" w:color="auto"/>
                <w:left w:val="none" w:sz="0" w:space="0" w:color="auto"/>
                <w:bottom w:val="none" w:sz="0" w:space="0" w:color="auto"/>
                <w:right w:val="none" w:sz="0" w:space="0" w:color="auto"/>
              </w:divBdr>
            </w:div>
            <w:div w:id="1103724476">
              <w:marLeft w:val="0"/>
              <w:marRight w:val="0"/>
              <w:marTop w:val="0"/>
              <w:marBottom w:val="0"/>
              <w:divBdr>
                <w:top w:val="none" w:sz="0" w:space="0" w:color="auto"/>
                <w:left w:val="none" w:sz="0" w:space="0" w:color="auto"/>
                <w:bottom w:val="none" w:sz="0" w:space="0" w:color="auto"/>
                <w:right w:val="none" w:sz="0" w:space="0" w:color="auto"/>
              </w:divBdr>
            </w:div>
            <w:div w:id="1289624093">
              <w:marLeft w:val="0"/>
              <w:marRight w:val="0"/>
              <w:marTop w:val="0"/>
              <w:marBottom w:val="0"/>
              <w:divBdr>
                <w:top w:val="none" w:sz="0" w:space="0" w:color="auto"/>
                <w:left w:val="none" w:sz="0" w:space="0" w:color="auto"/>
                <w:bottom w:val="none" w:sz="0" w:space="0" w:color="auto"/>
                <w:right w:val="none" w:sz="0" w:space="0" w:color="auto"/>
              </w:divBdr>
            </w:div>
            <w:div w:id="1398239787">
              <w:marLeft w:val="0"/>
              <w:marRight w:val="0"/>
              <w:marTop w:val="0"/>
              <w:marBottom w:val="0"/>
              <w:divBdr>
                <w:top w:val="none" w:sz="0" w:space="0" w:color="auto"/>
                <w:left w:val="none" w:sz="0" w:space="0" w:color="auto"/>
                <w:bottom w:val="none" w:sz="0" w:space="0" w:color="auto"/>
                <w:right w:val="none" w:sz="0" w:space="0" w:color="auto"/>
              </w:divBdr>
            </w:div>
            <w:div w:id="1587422428">
              <w:marLeft w:val="0"/>
              <w:marRight w:val="0"/>
              <w:marTop w:val="0"/>
              <w:marBottom w:val="0"/>
              <w:divBdr>
                <w:top w:val="none" w:sz="0" w:space="0" w:color="auto"/>
                <w:left w:val="none" w:sz="0" w:space="0" w:color="auto"/>
                <w:bottom w:val="none" w:sz="0" w:space="0" w:color="auto"/>
                <w:right w:val="none" w:sz="0" w:space="0" w:color="auto"/>
              </w:divBdr>
            </w:div>
            <w:div w:id="1644391162">
              <w:marLeft w:val="0"/>
              <w:marRight w:val="0"/>
              <w:marTop w:val="0"/>
              <w:marBottom w:val="0"/>
              <w:divBdr>
                <w:top w:val="none" w:sz="0" w:space="0" w:color="auto"/>
                <w:left w:val="none" w:sz="0" w:space="0" w:color="auto"/>
                <w:bottom w:val="none" w:sz="0" w:space="0" w:color="auto"/>
                <w:right w:val="none" w:sz="0" w:space="0" w:color="auto"/>
              </w:divBdr>
            </w:div>
            <w:div w:id="1940915843">
              <w:marLeft w:val="0"/>
              <w:marRight w:val="0"/>
              <w:marTop w:val="0"/>
              <w:marBottom w:val="0"/>
              <w:divBdr>
                <w:top w:val="none" w:sz="0" w:space="0" w:color="auto"/>
                <w:left w:val="none" w:sz="0" w:space="0" w:color="auto"/>
                <w:bottom w:val="none" w:sz="0" w:space="0" w:color="auto"/>
                <w:right w:val="none" w:sz="0" w:space="0" w:color="auto"/>
              </w:divBdr>
            </w:div>
            <w:div w:id="2074153701">
              <w:marLeft w:val="0"/>
              <w:marRight w:val="0"/>
              <w:marTop w:val="0"/>
              <w:marBottom w:val="0"/>
              <w:divBdr>
                <w:top w:val="none" w:sz="0" w:space="0" w:color="auto"/>
                <w:left w:val="none" w:sz="0" w:space="0" w:color="auto"/>
                <w:bottom w:val="none" w:sz="0" w:space="0" w:color="auto"/>
                <w:right w:val="none" w:sz="0" w:space="0" w:color="auto"/>
              </w:divBdr>
            </w:div>
            <w:div w:id="2146390827">
              <w:marLeft w:val="0"/>
              <w:marRight w:val="0"/>
              <w:marTop w:val="0"/>
              <w:marBottom w:val="0"/>
              <w:divBdr>
                <w:top w:val="none" w:sz="0" w:space="0" w:color="auto"/>
                <w:left w:val="none" w:sz="0" w:space="0" w:color="auto"/>
                <w:bottom w:val="none" w:sz="0" w:space="0" w:color="auto"/>
                <w:right w:val="none" w:sz="0" w:space="0" w:color="auto"/>
              </w:divBdr>
            </w:div>
          </w:divsChild>
        </w:div>
        <w:div w:id="158543333">
          <w:marLeft w:val="0"/>
          <w:marRight w:val="0"/>
          <w:marTop w:val="0"/>
          <w:marBottom w:val="0"/>
          <w:divBdr>
            <w:top w:val="none" w:sz="0" w:space="0" w:color="auto"/>
            <w:left w:val="none" w:sz="0" w:space="0" w:color="auto"/>
            <w:bottom w:val="none" w:sz="0" w:space="0" w:color="auto"/>
            <w:right w:val="none" w:sz="0" w:space="0" w:color="auto"/>
          </w:divBdr>
        </w:div>
        <w:div w:id="300238025">
          <w:marLeft w:val="0"/>
          <w:marRight w:val="0"/>
          <w:marTop w:val="0"/>
          <w:marBottom w:val="0"/>
          <w:divBdr>
            <w:top w:val="none" w:sz="0" w:space="0" w:color="auto"/>
            <w:left w:val="none" w:sz="0" w:space="0" w:color="auto"/>
            <w:bottom w:val="none" w:sz="0" w:space="0" w:color="auto"/>
            <w:right w:val="none" w:sz="0" w:space="0" w:color="auto"/>
          </w:divBdr>
        </w:div>
        <w:div w:id="1177304209">
          <w:marLeft w:val="0"/>
          <w:marRight w:val="0"/>
          <w:marTop w:val="0"/>
          <w:marBottom w:val="0"/>
          <w:divBdr>
            <w:top w:val="none" w:sz="0" w:space="0" w:color="auto"/>
            <w:left w:val="none" w:sz="0" w:space="0" w:color="auto"/>
            <w:bottom w:val="none" w:sz="0" w:space="0" w:color="auto"/>
            <w:right w:val="none" w:sz="0" w:space="0" w:color="auto"/>
          </w:divBdr>
        </w:div>
        <w:div w:id="1758363016">
          <w:marLeft w:val="0"/>
          <w:marRight w:val="0"/>
          <w:marTop w:val="0"/>
          <w:marBottom w:val="0"/>
          <w:divBdr>
            <w:top w:val="none" w:sz="0" w:space="0" w:color="auto"/>
            <w:left w:val="none" w:sz="0" w:space="0" w:color="auto"/>
            <w:bottom w:val="none" w:sz="0" w:space="0" w:color="auto"/>
            <w:right w:val="none" w:sz="0" w:space="0" w:color="auto"/>
          </w:divBdr>
        </w:div>
      </w:divsChild>
    </w:div>
    <w:div w:id="1764916258">
      <w:bodyDiv w:val="1"/>
      <w:marLeft w:val="0"/>
      <w:marRight w:val="0"/>
      <w:marTop w:val="0"/>
      <w:marBottom w:val="0"/>
      <w:divBdr>
        <w:top w:val="none" w:sz="0" w:space="0" w:color="auto"/>
        <w:left w:val="none" w:sz="0" w:space="0" w:color="auto"/>
        <w:bottom w:val="none" w:sz="0" w:space="0" w:color="auto"/>
        <w:right w:val="none" w:sz="0" w:space="0" w:color="auto"/>
      </w:divBdr>
    </w:div>
    <w:div w:id="1836609302">
      <w:bodyDiv w:val="1"/>
      <w:marLeft w:val="0"/>
      <w:marRight w:val="0"/>
      <w:marTop w:val="0"/>
      <w:marBottom w:val="0"/>
      <w:divBdr>
        <w:top w:val="none" w:sz="0" w:space="0" w:color="auto"/>
        <w:left w:val="none" w:sz="0" w:space="0" w:color="auto"/>
        <w:bottom w:val="none" w:sz="0" w:space="0" w:color="auto"/>
        <w:right w:val="none" w:sz="0" w:space="0" w:color="auto"/>
      </w:divBdr>
    </w:div>
    <w:div w:id="1932665541">
      <w:bodyDiv w:val="1"/>
      <w:marLeft w:val="0"/>
      <w:marRight w:val="0"/>
      <w:marTop w:val="0"/>
      <w:marBottom w:val="0"/>
      <w:divBdr>
        <w:top w:val="none" w:sz="0" w:space="0" w:color="auto"/>
        <w:left w:val="none" w:sz="0" w:space="0" w:color="auto"/>
        <w:bottom w:val="none" w:sz="0" w:space="0" w:color="auto"/>
        <w:right w:val="none" w:sz="0" w:space="0" w:color="auto"/>
      </w:divBdr>
    </w:div>
    <w:div w:id="2028751428">
      <w:bodyDiv w:val="1"/>
      <w:marLeft w:val="0"/>
      <w:marRight w:val="0"/>
      <w:marTop w:val="0"/>
      <w:marBottom w:val="0"/>
      <w:divBdr>
        <w:top w:val="none" w:sz="0" w:space="0" w:color="auto"/>
        <w:left w:val="none" w:sz="0" w:space="0" w:color="auto"/>
        <w:bottom w:val="none" w:sz="0" w:space="0" w:color="auto"/>
        <w:right w:val="none" w:sz="0" w:space="0" w:color="auto"/>
      </w:divBdr>
      <w:divsChild>
        <w:div w:id="19749111">
          <w:marLeft w:val="0"/>
          <w:marRight w:val="0"/>
          <w:marTop w:val="0"/>
          <w:marBottom w:val="0"/>
          <w:divBdr>
            <w:top w:val="none" w:sz="0" w:space="0" w:color="auto"/>
            <w:left w:val="none" w:sz="0" w:space="0" w:color="auto"/>
            <w:bottom w:val="none" w:sz="0" w:space="0" w:color="auto"/>
            <w:right w:val="none" w:sz="0" w:space="0" w:color="auto"/>
          </w:divBdr>
          <w:divsChild>
            <w:div w:id="395588161">
              <w:marLeft w:val="0"/>
              <w:marRight w:val="0"/>
              <w:marTop w:val="0"/>
              <w:marBottom w:val="0"/>
              <w:divBdr>
                <w:top w:val="none" w:sz="0" w:space="0" w:color="auto"/>
                <w:left w:val="none" w:sz="0" w:space="0" w:color="auto"/>
                <w:bottom w:val="none" w:sz="0" w:space="0" w:color="auto"/>
                <w:right w:val="none" w:sz="0" w:space="0" w:color="auto"/>
              </w:divBdr>
            </w:div>
          </w:divsChild>
        </w:div>
        <w:div w:id="68383181">
          <w:marLeft w:val="0"/>
          <w:marRight w:val="0"/>
          <w:marTop w:val="0"/>
          <w:marBottom w:val="0"/>
          <w:divBdr>
            <w:top w:val="none" w:sz="0" w:space="0" w:color="auto"/>
            <w:left w:val="none" w:sz="0" w:space="0" w:color="auto"/>
            <w:bottom w:val="none" w:sz="0" w:space="0" w:color="auto"/>
            <w:right w:val="none" w:sz="0" w:space="0" w:color="auto"/>
          </w:divBdr>
          <w:divsChild>
            <w:div w:id="359941712">
              <w:marLeft w:val="0"/>
              <w:marRight w:val="0"/>
              <w:marTop w:val="0"/>
              <w:marBottom w:val="0"/>
              <w:divBdr>
                <w:top w:val="none" w:sz="0" w:space="0" w:color="auto"/>
                <w:left w:val="none" w:sz="0" w:space="0" w:color="auto"/>
                <w:bottom w:val="none" w:sz="0" w:space="0" w:color="auto"/>
                <w:right w:val="none" w:sz="0" w:space="0" w:color="auto"/>
              </w:divBdr>
            </w:div>
          </w:divsChild>
        </w:div>
        <w:div w:id="104929772">
          <w:marLeft w:val="0"/>
          <w:marRight w:val="0"/>
          <w:marTop w:val="0"/>
          <w:marBottom w:val="0"/>
          <w:divBdr>
            <w:top w:val="none" w:sz="0" w:space="0" w:color="auto"/>
            <w:left w:val="none" w:sz="0" w:space="0" w:color="auto"/>
            <w:bottom w:val="none" w:sz="0" w:space="0" w:color="auto"/>
            <w:right w:val="none" w:sz="0" w:space="0" w:color="auto"/>
          </w:divBdr>
          <w:divsChild>
            <w:div w:id="53891091">
              <w:marLeft w:val="0"/>
              <w:marRight w:val="0"/>
              <w:marTop w:val="0"/>
              <w:marBottom w:val="0"/>
              <w:divBdr>
                <w:top w:val="none" w:sz="0" w:space="0" w:color="auto"/>
                <w:left w:val="none" w:sz="0" w:space="0" w:color="auto"/>
                <w:bottom w:val="none" w:sz="0" w:space="0" w:color="auto"/>
                <w:right w:val="none" w:sz="0" w:space="0" w:color="auto"/>
              </w:divBdr>
            </w:div>
          </w:divsChild>
        </w:div>
        <w:div w:id="112210464">
          <w:marLeft w:val="0"/>
          <w:marRight w:val="0"/>
          <w:marTop w:val="0"/>
          <w:marBottom w:val="0"/>
          <w:divBdr>
            <w:top w:val="none" w:sz="0" w:space="0" w:color="auto"/>
            <w:left w:val="none" w:sz="0" w:space="0" w:color="auto"/>
            <w:bottom w:val="none" w:sz="0" w:space="0" w:color="auto"/>
            <w:right w:val="none" w:sz="0" w:space="0" w:color="auto"/>
          </w:divBdr>
          <w:divsChild>
            <w:div w:id="843276021">
              <w:marLeft w:val="0"/>
              <w:marRight w:val="0"/>
              <w:marTop w:val="0"/>
              <w:marBottom w:val="0"/>
              <w:divBdr>
                <w:top w:val="none" w:sz="0" w:space="0" w:color="auto"/>
                <w:left w:val="none" w:sz="0" w:space="0" w:color="auto"/>
                <w:bottom w:val="none" w:sz="0" w:space="0" w:color="auto"/>
                <w:right w:val="none" w:sz="0" w:space="0" w:color="auto"/>
              </w:divBdr>
            </w:div>
          </w:divsChild>
        </w:div>
        <w:div w:id="149713339">
          <w:marLeft w:val="0"/>
          <w:marRight w:val="0"/>
          <w:marTop w:val="0"/>
          <w:marBottom w:val="0"/>
          <w:divBdr>
            <w:top w:val="none" w:sz="0" w:space="0" w:color="auto"/>
            <w:left w:val="none" w:sz="0" w:space="0" w:color="auto"/>
            <w:bottom w:val="none" w:sz="0" w:space="0" w:color="auto"/>
            <w:right w:val="none" w:sz="0" w:space="0" w:color="auto"/>
          </w:divBdr>
          <w:divsChild>
            <w:div w:id="1050156214">
              <w:marLeft w:val="0"/>
              <w:marRight w:val="0"/>
              <w:marTop w:val="0"/>
              <w:marBottom w:val="0"/>
              <w:divBdr>
                <w:top w:val="none" w:sz="0" w:space="0" w:color="auto"/>
                <w:left w:val="none" w:sz="0" w:space="0" w:color="auto"/>
                <w:bottom w:val="none" w:sz="0" w:space="0" w:color="auto"/>
                <w:right w:val="none" w:sz="0" w:space="0" w:color="auto"/>
              </w:divBdr>
            </w:div>
          </w:divsChild>
        </w:div>
        <w:div w:id="200017765">
          <w:marLeft w:val="0"/>
          <w:marRight w:val="0"/>
          <w:marTop w:val="0"/>
          <w:marBottom w:val="0"/>
          <w:divBdr>
            <w:top w:val="none" w:sz="0" w:space="0" w:color="auto"/>
            <w:left w:val="none" w:sz="0" w:space="0" w:color="auto"/>
            <w:bottom w:val="none" w:sz="0" w:space="0" w:color="auto"/>
            <w:right w:val="none" w:sz="0" w:space="0" w:color="auto"/>
          </w:divBdr>
          <w:divsChild>
            <w:div w:id="437260536">
              <w:marLeft w:val="0"/>
              <w:marRight w:val="0"/>
              <w:marTop w:val="0"/>
              <w:marBottom w:val="0"/>
              <w:divBdr>
                <w:top w:val="none" w:sz="0" w:space="0" w:color="auto"/>
                <w:left w:val="none" w:sz="0" w:space="0" w:color="auto"/>
                <w:bottom w:val="none" w:sz="0" w:space="0" w:color="auto"/>
                <w:right w:val="none" w:sz="0" w:space="0" w:color="auto"/>
              </w:divBdr>
            </w:div>
          </w:divsChild>
        </w:div>
        <w:div w:id="282736364">
          <w:marLeft w:val="0"/>
          <w:marRight w:val="0"/>
          <w:marTop w:val="0"/>
          <w:marBottom w:val="0"/>
          <w:divBdr>
            <w:top w:val="none" w:sz="0" w:space="0" w:color="auto"/>
            <w:left w:val="none" w:sz="0" w:space="0" w:color="auto"/>
            <w:bottom w:val="none" w:sz="0" w:space="0" w:color="auto"/>
            <w:right w:val="none" w:sz="0" w:space="0" w:color="auto"/>
          </w:divBdr>
          <w:divsChild>
            <w:div w:id="1167358011">
              <w:marLeft w:val="0"/>
              <w:marRight w:val="0"/>
              <w:marTop w:val="0"/>
              <w:marBottom w:val="0"/>
              <w:divBdr>
                <w:top w:val="none" w:sz="0" w:space="0" w:color="auto"/>
                <w:left w:val="none" w:sz="0" w:space="0" w:color="auto"/>
                <w:bottom w:val="none" w:sz="0" w:space="0" w:color="auto"/>
                <w:right w:val="none" w:sz="0" w:space="0" w:color="auto"/>
              </w:divBdr>
            </w:div>
          </w:divsChild>
        </w:div>
        <w:div w:id="333412138">
          <w:marLeft w:val="0"/>
          <w:marRight w:val="0"/>
          <w:marTop w:val="0"/>
          <w:marBottom w:val="0"/>
          <w:divBdr>
            <w:top w:val="none" w:sz="0" w:space="0" w:color="auto"/>
            <w:left w:val="none" w:sz="0" w:space="0" w:color="auto"/>
            <w:bottom w:val="none" w:sz="0" w:space="0" w:color="auto"/>
            <w:right w:val="none" w:sz="0" w:space="0" w:color="auto"/>
          </w:divBdr>
          <w:divsChild>
            <w:div w:id="1457987917">
              <w:marLeft w:val="0"/>
              <w:marRight w:val="0"/>
              <w:marTop w:val="0"/>
              <w:marBottom w:val="0"/>
              <w:divBdr>
                <w:top w:val="none" w:sz="0" w:space="0" w:color="auto"/>
                <w:left w:val="none" w:sz="0" w:space="0" w:color="auto"/>
                <w:bottom w:val="none" w:sz="0" w:space="0" w:color="auto"/>
                <w:right w:val="none" w:sz="0" w:space="0" w:color="auto"/>
              </w:divBdr>
            </w:div>
          </w:divsChild>
        </w:div>
        <w:div w:id="409618977">
          <w:marLeft w:val="0"/>
          <w:marRight w:val="0"/>
          <w:marTop w:val="0"/>
          <w:marBottom w:val="0"/>
          <w:divBdr>
            <w:top w:val="none" w:sz="0" w:space="0" w:color="auto"/>
            <w:left w:val="none" w:sz="0" w:space="0" w:color="auto"/>
            <w:bottom w:val="none" w:sz="0" w:space="0" w:color="auto"/>
            <w:right w:val="none" w:sz="0" w:space="0" w:color="auto"/>
          </w:divBdr>
          <w:divsChild>
            <w:div w:id="849686108">
              <w:marLeft w:val="0"/>
              <w:marRight w:val="0"/>
              <w:marTop w:val="0"/>
              <w:marBottom w:val="0"/>
              <w:divBdr>
                <w:top w:val="none" w:sz="0" w:space="0" w:color="auto"/>
                <w:left w:val="none" w:sz="0" w:space="0" w:color="auto"/>
                <w:bottom w:val="none" w:sz="0" w:space="0" w:color="auto"/>
                <w:right w:val="none" w:sz="0" w:space="0" w:color="auto"/>
              </w:divBdr>
            </w:div>
          </w:divsChild>
        </w:div>
        <w:div w:id="440759127">
          <w:marLeft w:val="0"/>
          <w:marRight w:val="0"/>
          <w:marTop w:val="0"/>
          <w:marBottom w:val="0"/>
          <w:divBdr>
            <w:top w:val="none" w:sz="0" w:space="0" w:color="auto"/>
            <w:left w:val="none" w:sz="0" w:space="0" w:color="auto"/>
            <w:bottom w:val="none" w:sz="0" w:space="0" w:color="auto"/>
            <w:right w:val="none" w:sz="0" w:space="0" w:color="auto"/>
          </w:divBdr>
          <w:divsChild>
            <w:div w:id="509292725">
              <w:marLeft w:val="0"/>
              <w:marRight w:val="0"/>
              <w:marTop w:val="0"/>
              <w:marBottom w:val="0"/>
              <w:divBdr>
                <w:top w:val="none" w:sz="0" w:space="0" w:color="auto"/>
                <w:left w:val="none" w:sz="0" w:space="0" w:color="auto"/>
                <w:bottom w:val="none" w:sz="0" w:space="0" w:color="auto"/>
                <w:right w:val="none" w:sz="0" w:space="0" w:color="auto"/>
              </w:divBdr>
            </w:div>
          </w:divsChild>
        </w:div>
        <w:div w:id="563108045">
          <w:marLeft w:val="0"/>
          <w:marRight w:val="0"/>
          <w:marTop w:val="0"/>
          <w:marBottom w:val="0"/>
          <w:divBdr>
            <w:top w:val="none" w:sz="0" w:space="0" w:color="auto"/>
            <w:left w:val="none" w:sz="0" w:space="0" w:color="auto"/>
            <w:bottom w:val="none" w:sz="0" w:space="0" w:color="auto"/>
            <w:right w:val="none" w:sz="0" w:space="0" w:color="auto"/>
          </w:divBdr>
          <w:divsChild>
            <w:div w:id="1637295201">
              <w:marLeft w:val="0"/>
              <w:marRight w:val="0"/>
              <w:marTop w:val="0"/>
              <w:marBottom w:val="0"/>
              <w:divBdr>
                <w:top w:val="none" w:sz="0" w:space="0" w:color="auto"/>
                <w:left w:val="none" w:sz="0" w:space="0" w:color="auto"/>
                <w:bottom w:val="none" w:sz="0" w:space="0" w:color="auto"/>
                <w:right w:val="none" w:sz="0" w:space="0" w:color="auto"/>
              </w:divBdr>
            </w:div>
          </w:divsChild>
        </w:div>
        <w:div w:id="587621383">
          <w:marLeft w:val="0"/>
          <w:marRight w:val="0"/>
          <w:marTop w:val="0"/>
          <w:marBottom w:val="0"/>
          <w:divBdr>
            <w:top w:val="none" w:sz="0" w:space="0" w:color="auto"/>
            <w:left w:val="none" w:sz="0" w:space="0" w:color="auto"/>
            <w:bottom w:val="none" w:sz="0" w:space="0" w:color="auto"/>
            <w:right w:val="none" w:sz="0" w:space="0" w:color="auto"/>
          </w:divBdr>
          <w:divsChild>
            <w:div w:id="236213702">
              <w:marLeft w:val="0"/>
              <w:marRight w:val="0"/>
              <w:marTop w:val="0"/>
              <w:marBottom w:val="0"/>
              <w:divBdr>
                <w:top w:val="none" w:sz="0" w:space="0" w:color="auto"/>
                <w:left w:val="none" w:sz="0" w:space="0" w:color="auto"/>
                <w:bottom w:val="none" w:sz="0" w:space="0" w:color="auto"/>
                <w:right w:val="none" w:sz="0" w:space="0" w:color="auto"/>
              </w:divBdr>
            </w:div>
          </w:divsChild>
        </w:div>
        <w:div w:id="712001477">
          <w:marLeft w:val="0"/>
          <w:marRight w:val="0"/>
          <w:marTop w:val="0"/>
          <w:marBottom w:val="0"/>
          <w:divBdr>
            <w:top w:val="none" w:sz="0" w:space="0" w:color="auto"/>
            <w:left w:val="none" w:sz="0" w:space="0" w:color="auto"/>
            <w:bottom w:val="none" w:sz="0" w:space="0" w:color="auto"/>
            <w:right w:val="none" w:sz="0" w:space="0" w:color="auto"/>
          </w:divBdr>
          <w:divsChild>
            <w:div w:id="680670092">
              <w:marLeft w:val="0"/>
              <w:marRight w:val="0"/>
              <w:marTop w:val="0"/>
              <w:marBottom w:val="0"/>
              <w:divBdr>
                <w:top w:val="none" w:sz="0" w:space="0" w:color="auto"/>
                <w:left w:val="none" w:sz="0" w:space="0" w:color="auto"/>
                <w:bottom w:val="none" w:sz="0" w:space="0" w:color="auto"/>
                <w:right w:val="none" w:sz="0" w:space="0" w:color="auto"/>
              </w:divBdr>
            </w:div>
          </w:divsChild>
        </w:div>
        <w:div w:id="809707901">
          <w:marLeft w:val="0"/>
          <w:marRight w:val="0"/>
          <w:marTop w:val="0"/>
          <w:marBottom w:val="0"/>
          <w:divBdr>
            <w:top w:val="none" w:sz="0" w:space="0" w:color="auto"/>
            <w:left w:val="none" w:sz="0" w:space="0" w:color="auto"/>
            <w:bottom w:val="none" w:sz="0" w:space="0" w:color="auto"/>
            <w:right w:val="none" w:sz="0" w:space="0" w:color="auto"/>
          </w:divBdr>
          <w:divsChild>
            <w:div w:id="1928924259">
              <w:marLeft w:val="0"/>
              <w:marRight w:val="0"/>
              <w:marTop w:val="0"/>
              <w:marBottom w:val="0"/>
              <w:divBdr>
                <w:top w:val="none" w:sz="0" w:space="0" w:color="auto"/>
                <w:left w:val="none" w:sz="0" w:space="0" w:color="auto"/>
                <w:bottom w:val="none" w:sz="0" w:space="0" w:color="auto"/>
                <w:right w:val="none" w:sz="0" w:space="0" w:color="auto"/>
              </w:divBdr>
            </w:div>
          </w:divsChild>
        </w:div>
        <w:div w:id="810294591">
          <w:marLeft w:val="0"/>
          <w:marRight w:val="0"/>
          <w:marTop w:val="0"/>
          <w:marBottom w:val="0"/>
          <w:divBdr>
            <w:top w:val="none" w:sz="0" w:space="0" w:color="auto"/>
            <w:left w:val="none" w:sz="0" w:space="0" w:color="auto"/>
            <w:bottom w:val="none" w:sz="0" w:space="0" w:color="auto"/>
            <w:right w:val="none" w:sz="0" w:space="0" w:color="auto"/>
          </w:divBdr>
          <w:divsChild>
            <w:div w:id="1587686671">
              <w:marLeft w:val="0"/>
              <w:marRight w:val="0"/>
              <w:marTop w:val="0"/>
              <w:marBottom w:val="0"/>
              <w:divBdr>
                <w:top w:val="none" w:sz="0" w:space="0" w:color="auto"/>
                <w:left w:val="none" w:sz="0" w:space="0" w:color="auto"/>
                <w:bottom w:val="none" w:sz="0" w:space="0" w:color="auto"/>
                <w:right w:val="none" w:sz="0" w:space="0" w:color="auto"/>
              </w:divBdr>
            </w:div>
          </w:divsChild>
        </w:div>
        <w:div w:id="882326963">
          <w:marLeft w:val="0"/>
          <w:marRight w:val="0"/>
          <w:marTop w:val="0"/>
          <w:marBottom w:val="0"/>
          <w:divBdr>
            <w:top w:val="none" w:sz="0" w:space="0" w:color="auto"/>
            <w:left w:val="none" w:sz="0" w:space="0" w:color="auto"/>
            <w:bottom w:val="none" w:sz="0" w:space="0" w:color="auto"/>
            <w:right w:val="none" w:sz="0" w:space="0" w:color="auto"/>
          </w:divBdr>
          <w:divsChild>
            <w:div w:id="741173383">
              <w:marLeft w:val="0"/>
              <w:marRight w:val="0"/>
              <w:marTop w:val="0"/>
              <w:marBottom w:val="0"/>
              <w:divBdr>
                <w:top w:val="none" w:sz="0" w:space="0" w:color="auto"/>
                <w:left w:val="none" w:sz="0" w:space="0" w:color="auto"/>
                <w:bottom w:val="none" w:sz="0" w:space="0" w:color="auto"/>
                <w:right w:val="none" w:sz="0" w:space="0" w:color="auto"/>
              </w:divBdr>
            </w:div>
          </w:divsChild>
        </w:div>
        <w:div w:id="1191652172">
          <w:marLeft w:val="0"/>
          <w:marRight w:val="0"/>
          <w:marTop w:val="0"/>
          <w:marBottom w:val="0"/>
          <w:divBdr>
            <w:top w:val="none" w:sz="0" w:space="0" w:color="auto"/>
            <w:left w:val="none" w:sz="0" w:space="0" w:color="auto"/>
            <w:bottom w:val="none" w:sz="0" w:space="0" w:color="auto"/>
            <w:right w:val="none" w:sz="0" w:space="0" w:color="auto"/>
          </w:divBdr>
          <w:divsChild>
            <w:div w:id="937099659">
              <w:marLeft w:val="0"/>
              <w:marRight w:val="0"/>
              <w:marTop w:val="0"/>
              <w:marBottom w:val="0"/>
              <w:divBdr>
                <w:top w:val="none" w:sz="0" w:space="0" w:color="auto"/>
                <w:left w:val="none" w:sz="0" w:space="0" w:color="auto"/>
                <w:bottom w:val="none" w:sz="0" w:space="0" w:color="auto"/>
                <w:right w:val="none" w:sz="0" w:space="0" w:color="auto"/>
              </w:divBdr>
            </w:div>
          </w:divsChild>
        </w:div>
        <w:div w:id="1220022738">
          <w:marLeft w:val="0"/>
          <w:marRight w:val="0"/>
          <w:marTop w:val="0"/>
          <w:marBottom w:val="0"/>
          <w:divBdr>
            <w:top w:val="none" w:sz="0" w:space="0" w:color="auto"/>
            <w:left w:val="none" w:sz="0" w:space="0" w:color="auto"/>
            <w:bottom w:val="none" w:sz="0" w:space="0" w:color="auto"/>
            <w:right w:val="none" w:sz="0" w:space="0" w:color="auto"/>
          </w:divBdr>
          <w:divsChild>
            <w:div w:id="215240501">
              <w:marLeft w:val="0"/>
              <w:marRight w:val="0"/>
              <w:marTop w:val="0"/>
              <w:marBottom w:val="0"/>
              <w:divBdr>
                <w:top w:val="none" w:sz="0" w:space="0" w:color="auto"/>
                <w:left w:val="none" w:sz="0" w:space="0" w:color="auto"/>
                <w:bottom w:val="none" w:sz="0" w:space="0" w:color="auto"/>
                <w:right w:val="none" w:sz="0" w:space="0" w:color="auto"/>
              </w:divBdr>
            </w:div>
          </w:divsChild>
        </w:div>
        <w:div w:id="1394041379">
          <w:marLeft w:val="0"/>
          <w:marRight w:val="0"/>
          <w:marTop w:val="0"/>
          <w:marBottom w:val="0"/>
          <w:divBdr>
            <w:top w:val="none" w:sz="0" w:space="0" w:color="auto"/>
            <w:left w:val="none" w:sz="0" w:space="0" w:color="auto"/>
            <w:bottom w:val="none" w:sz="0" w:space="0" w:color="auto"/>
            <w:right w:val="none" w:sz="0" w:space="0" w:color="auto"/>
          </w:divBdr>
          <w:divsChild>
            <w:div w:id="1459840947">
              <w:marLeft w:val="0"/>
              <w:marRight w:val="0"/>
              <w:marTop w:val="0"/>
              <w:marBottom w:val="0"/>
              <w:divBdr>
                <w:top w:val="none" w:sz="0" w:space="0" w:color="auto"/>
                <w:left w:val="none" w:sz="0" w:space="0" w:color="auto"/>
                <w:bottom w:val="none" w:sz="0" w:space="0" w:color="auto"/>
                <w:right w:val="none" w:sz="0" w:space="0" w:color="auto"/>
              </w:divBdr>
            </w:div>
          </w:divsChild>
        </w:div>
        <w:div w:id="1397825611">
          <w:marLeft w:val="0"/>
          <w:marRight w:val="0"/>
          <w:marTop w:val="0"/>
          <w:marBottom w:val="0"/>
          <w:divBdr>
            <w:top w:val="none" w:sz="0" w:space="0" w:color="auto"/>
            <w:left w:val="none" w:sz="0" w:space="0" w:color="auto"/>
            <w:bottom w:val="none" w:sz="0" w:space="0" w:color="auto"/>
            <w:right w:val="none" w:sz="0" w:space="0" w:color="auto"/>
          </w:divBdr>
          <w:divsChild>
            <w:div w:id="2116830231">
              <w:marLeft w:val="0"/>
              <w:marRight w:val="0"/>
              <w:marTop w:val="0"/>
              <w:marBottom w:val="0"/>
              <w:divBdr>
                <w:top w:val="none" w:sz="0" w:space="0" w:color="auto"/>
                <w:left w:val="none" w:sz="0" w:space="0" w:color="auto"/>
                <w:bottom w:val="none" w:sz="0" w:space="0" w:color="auto"/>
                <w:right w:val="none" w:sz="0" w:space="0" w:color="auto"/>
              </w:divBdr>
            </w:div>
          </w:divsChild>
        </w:div>
        <w:div w:id="1530992651">
          <w:marLeft w:val="0"/>
          <w:marRight w:val="0"/>
          <w:marTop w:val="0"/>
          <w:marBottom w:val="0"/>
          <w:divBdr>
            <w:top w:val="none" w:sz="0" w:space="0" w:color="auto"/>
            <w:left w:val="none" w:sz="0" w:space="0" w:color="auto"/>
            <w:bottom w:val="none" w:sz="0" w:space="0" w:color="auto"/>
            <w:right w:val="none" w:sz="0" w:space="0" w:color="auto"/>
          </w:divBdr>
          <w:divsChild>
            <w:div w:id="512768453">
              <w:marLeft w:val="0"/>
              <w:marRight w:val="0"/>
              <w:marTop w:val="0"/>
              <w:marBottom w:val="0"/>
              <w:divBdr>
                <w:top w:val="none" w:sz="0" w:space="0" w:color="auto"/>
                <w:left w:val="none" w:sz="0" w:space="0" w:color="auto"/>
                <w:bottom w:val="none" w:sz="0" w:space="0" w:color="auto"/>
                <w:right w:val="none" w:sz="0" w:space="0" w:color="auto"/>
              </w:divBdr>
            </w:div>
          </w:divsChild>
        </w:div>
        <w:div w:id="1531988583">
          <w:marLeft w:val="0"/>
          <w:marRight w:val="0"/>
          <w:marTop w:val="0"/>
          <w:marBottom w:val="0"/>
          <w:divBdr>
            <w:top w:val="none" w:sz="0" w:space="0" w:color="auto"/>
            <w:left w:val="none" w:sz="0" w:space="0" w:color="auto"/>
            <w:bottom w:val="none" w:sz="0" w:space="0" w:color="auto"/>
            <w:right w:val="none" w:sz="0" w:space="0" w:color="auto"/>
          </w:divBdr>
          <w:divsChild>
            <w:div w:id="1076783364">
              <w:marLeft w:val="0"/>
              <w:marRight w:val="0"/>
              <w:marTop w:val="0"/>
              <w:marBottom w:val="0"/>
              <w:divBdr>
                <w:top w:val="none" w:sz="0" w:space="0" w:color="auto"/>
                <w:left w:val="none" w:sz="0" w:space="0" w:color="auto"/>
                <w:bottom w:val="none" w:sz="0" w:space="0" w:color="auto"/>
                <w:right w:val="none" w:sz="0" w:space="0" w:color="auto"/>
              </w:divBdr>
            </w:div>
          </w:divsChild>
        </w:div>
        <w:div w:id="1583220654">
          <w:marLeft w:val="0"/>
          <w:marRight w:val="0"/>
          <w:marTop w:val="0"/>
          <w:marBottom w:val="0"/>
          <w:divBdr>
            <w:top w:val="none" w:sz="0" w:space="0" w:color="auto"/>
            <w:left w:val="none" w:sz="0" w:space="0" w:color="auto"/>
            <w:bottom w:val="none" w:sz="0" w:space="0" w:color="auto"/>
            <w:right w:val="none" w:sz="0" w:space="0" w:color="auto"/>
          </w:divBdr>
          <w:divsChild>
            <w:div w:id="1596403167">
              <w:marLeft w:val="0"/>
              <w:marRight w:val="0"/>
              <w:marTop w:val="0"/>
              <w:marBottom w:val="0"/>
              <w:divBdr>
                <w:top w:val="none" w:sz="0" w:space="0" w:color="auto"/>
                <w:left w:val="none" w:sz="0" w:space="0" w:color="auto"/>
                <w:bottom w:val="none" w:sz="0" w:space="0" w:color="auto"/>
                <w:right w:val="none" w:sz="0" w:space="0" w:color="auto"/>
              </w:divBdr>
            </w:div>
          </w:divsChild>
        </w:div>
        <w:div w:id="1628659971">
          <w:marLeft w:val="0"/>
          <w:marRight w:val="0"/>
          <w:marTop w:val="0"/>
          <w:marBottom w:val="0"/>
          <w:divBdr>
            <w:top w:val="none" w:sz="0" w:space="0" w:color="auto"/>
            <w:left w:val="none" w:sz="0" w:space="0" w:color="auto"/>
            <w:bottom w:val="none" w:sz="0" w:space="0" w:color="auto"/>
            <w:right w:val="none" w:sz="0" w:space="0" w:color="auto"/>
          </w:divBdr>
          <w:divsChild>
            <w:div w:id="1538393358">
              <w:marLeft w:val="0"/>
              <w:marRight w:val="0"/>
              <w:marTop w:val="0"/>
              <w:marBottom w:val="0"/>
              <w:divBdr>
                <w:top w:val="none" w:sz="0" w:space="0" w:color="auto"/>
                <w:left w:val="none" w:sz="0" w:space="0" w:color="auto"/>
                <w:bottom w:val="none" w:sz="0" w:space="0" w:color="auto"/>
                <w:right w:val="none" w:sz="0" w:space="0" w:color="auto"/>
              </w:divBdr>
            </w:div>
          </w:divsChild>
        </w:div>
        <w:div w:id="1630819318">
          <w:marLeft w:val="0"/>
          <w:marRight w:val="0"/>
          <w:marTop w:val="0"/>
          <w:marBottom w:val="0"/>
          <w:divBdr>
            <w:top w:val="none" w:sz="0" w:space="0" w:color="auto"/>
            <w:left w:val="none" w:sz="0" w:space="0" w:color="auto"/>
            <w:bottom w:val="none" w:sz="0" w:space="0" w:color="auto"/>
            <w:right w:val="none" w:sz="0" w:space="0" w:color="auto"/>
          </w:divBdr>
          <w:divsChild>
            <w:div w:id="1237742205">
              <w:marLeft w:val="0"/>
              <w:marRight w:val="0"/>
              <w:marTop w:val="0"/>
              <w:marBottom w:val="0"/>
              <w:divBdr>
                <w:top w:val="none" w:sz="0" w:space="0" w:color="auto"/>
                <w:left w:val="none" w:sz="0" w:space="0" w:color="auto"/>
                <w:bottom w:val="none" w:sz="0" w:space="0" w:color="auto"/>
                <w:right w:val="none" w:sz="0" w:space="0" w:color="auto"/>
              </w:divBdr>
            </w:div>
          </w:divsChild>
        </w:div>
        <w:div w:id="1713915720">
          <w:marLeft w:val="0"/>
          <w:marRight w:val="0"/>
          <w:marTop w:val="0"/>
          <w:marBottom w:val="0"/>
          <w:divBdr>
            <w:top w:val="none" w:sz="0" w:space="0" w:color="auto"/>
            <w:left w:val="none" w:sz="0" w:space="0" w:color="auto"/>
            <w:bottom w:val="none" w:sz="0" w:space="0" w:color="auto"/>
            <w:right w:val="none" w:sz="0" w:space="0" w:color="auto"/>
          </w:divBdr>
          <w:divsChild>
            <w:div w:id="1628585607">
              <w:marLeft w:val="0"/>
              <w:marRight w:val="0"/>
              <w:marTop w:val="0"/>
              <w:marBottom w:val="0"/>
              <w:divBdr>
                <w:top w:val="none" w:sz="0" w:space="0" w:color="auto"/>
                <w:left w:val="none" w:sz="0" w:space="0" w:color="auto"/>
                <w:bottom w:val="none" w:sz="0" w:space="0" w:color="auto"/>
                <w:right w:val="none" w:sz="0" w:space="0" w:color="auto"/>
              </w:divBdr>
            </w:div>
          </w:divsChild>
        </w:div>
        <w:div w:id="1726903047">
          <w:marLeft w:val="0"/>
          <w:marRight w:val="0"/>
          <w:marTop w:val="0"/>
          <w:marBottom w:val="0"/>
          <w:divBdr>
            <w:top w:val="none" w:sz="0" w:space="0" w:color="auto"/>
            <w:left w:val="none" w:sz="0" w:space="0" w:color="auto"/>
            <w:bottom w:val="none" w:sz="0" w:space="0" w:color="auto"/>
            <w:right w:val="none" w:sz="0" w:space="0" w:color="auto"/>
          </w:divBdr>
          <w:divsChild>
            <w:div w:id="404693874">
              <w:marLeft w:val="0"/>
              <w:marRight w:val="0"/>
              <w:marTop w:val="0"/>
              <w:marBottom w:val="0"/>
              <w:divBdr>
                <w:top w:val="none" w:sz="0" w:space="0" w:color="auto"/>
                <w:left w:val="none" w:sz="0" w:space="0" w:color="auto"/>
                <w:bottom w:val="none" w:sz="0" w:space="0" w:color="auto"/>
                <w:right w:val="none" w:sz="0" w:space="0" w:color="auto"/>
              </w:divBdr>
            </w:div>
          </w:divsChild>
        </w:div>
        <w:div w:id="1813250062">
          <w:marLeft w:val="0"/>
          <w:marRight w:val="0"/>
          <w:marTop w:val="0"/>
          <w:marBottom w:val="0"/>
          <w:divBdr>
            <w:top w:val="none" w:sz="0" w:space="0" w:color="auto"/>
            <w:left w:val="none" w:sz="0" w:space="0" w:color="auto"/>
            <w:bottom w:val="none" w:sz="0" w:space="0" w:color="auto"/>
            <w:right w:val="none" w:sz="0" w:space="0" w:color="auto"/>
          </w:divBdr>
          <w:divsChild>
            <w:div w:id="245042640">
              <w:marLeft w:val="0"/>
              <w:marRight w:val="0"/>
              <w:marTop w:val="0"/>
              <w:marBottom w:val="0"/>
              <w:divBdr>
                <w:top w:val="none" w:sz="0" w:space="0" w:color="auto"/>
                <w:left w:val="none" w:sz="0" w:space="0" w:color="auto"/>
                <w:bottom w:val="none" w:sz="0" w:space="0" w:color="auto"/>
                <w:right w:val="none" w:sz="0" w:space="0" w:color="auto"/>
              </w:divBdr>
            </w:div>
          </w:divsChild>
        </w:div>
        <w:div w:id="1881434146">
          <w:marLeft w:val="0"/>
          <w:marRight w:val="0"/>
          <w:marTop w:val="0"/>
          <w:marBottom w:val="0"/>
          <w:divBdr>
            <w:top w:val="none" w:sz="0" w:space="0" w:color="auto"/>
            <w:left w:val="none" w:sz="0" w:space="0" w:color="auto"/>
            <w:bottom w:val="none" w:sz="0" w:space="0" w:color="auto"/>
            <w:right w:val="none" w:sz="0" w:space="0" w:color="auto"/>
          </w:divBdr>
          <w:divsChild>
            <w:div w:id="903836519">
              <w:marLeft w:val="0"/>
              <w:marRight w:val="0"/>
              <w:marTop w:val="0"/>
              <w:marBottom w:val="0"/>
              <w:divBdr>
                <w:top w:val="none" w:sz="0" w:space="0" w:color="auto"/>
                <w:left w:val="none" w:sz="0" w:space="0" w:color="auto"/>
                <w:bottom w:val="none" w:sz="0" w:space="0" w:color="auto"/>
                <w:right w:val="none" w:sz="0" w:space="0" w:color="auto"/>
              </w:divBdr>
            </w:div>
          </w:divsChild>
        </w:div>
        <w:div w:id="1896425374">
          <w:marLeft w:val="0"/>
          <w:marRight w:val="0"/>
          <w:marTop w:val="0"/>
          <w:marBottom w:val="0"/>
          <w:divBdr>
            <w:top w:val="none" w:sz="0" w:space="0" w:color="auto"/>
            <w:left w:val="none" w:sz="0" w:space="0" w:color="auto"/>
            <w:bottom w:val="none" w:sz="0" w:space="0" w:color="auto"/>
            <w:right w:val="none" w:sz="0" w:space="0" w:color="auto"/>
          </w:divBdr>
          <w:divsChild>
            <w:div w:id="281351496">
              <w:marLeft w:val="0"/>
              <w:marRight w:val="0"/>
              <w:marTop w:val="0"/>
              <w:marBottom w:val="0"/>
              <w:divBdr>
                <w:top w:val="none" w:sz="0" w:space="0" w:color="auto"/>
                <w:left w:val="none" w:sz="0" w:space="0" w:color="auto"/>
                <w:bottom w:val="none" w:sz="0" w:space="0" w:color="auto"/>
                <w:right w:val="none" w:sz="0" w:space="0" w:color="auto"/>
              </w:divBdr>
            </w:div>
          </w:divsChild>
        </w:div>
        <w:div w:id="1917667092">
          <w:marLeft w:val="0"/>
          <w:marRight w:val="0"/>
          <w:marTop w:val="0"/>
          <w:marBottom w:val="0"/>
          <w:divBdr>
            <w:top w:val="none" w:sz="0" w:space="0" w:color="auto"/>
            <w:left w:val="none" w:sz="0" w:space="0" w:color="auto"/>
            <w:bottom w:val="none" w:sz="0" w:space="0" w:color="auto"/>
            <w:right w:val="none" w:sz="0" w:space="0" w:color="auto"/>
          </w:divBdr>
          <w:divsChild>
            <w:div w:id="651249545">
              <w:marLeft w:val="0"/>
              <w:marRight w:val="0"/>
              <w:marTop w:val="0"/>
              <w:marBottom w:val="0"/>
              <w:divBdr>
                <w:top w:val="none" w:sz="0" w:space="0" w:color="auto"/>
                <w:left w:val="none" w:sz="0" w:space="0" w:color="auto"/>
                <w:bottom w:val="none" w:sz="0" w:space="0" w:color="auto"/>
                <w:right w:val="none" w:sz="0" w:space="0" w:color="auto"/>
              </w:divBdr>
            </w:div>
          </w:divsChild>
        </w:div>
        <w:div w:id="1931230261">
          <w:marLeft w:val="0"/>
          <w:marRight w:val="0"/>
          <w:marTop w:val="0"/>
          <w:marBottom w:val="0"/>
          <w:divBdr>
            <w:top w:val="none" w:sz="0" w:space="0" w:color="auto"/>
            <w:left w:val="none" w:sz="0" w:space="0" w:color="auto"/>
            <w:bottom w:val="none" w:sz="0" w:space="0" w:color="auto"/>
            <w:right w:val="none" w:sz="0" w:space="0" w:color="auto"/>
          </w:divBdr>
          <w:divsChild>
            <w:div w:id="359162373">
              <w:marLeft w:val="0"/>
              <w:marRight w:val="0"/>
              <w:marTop w:val="0"/>
              <w:marBottom w:val="0"/>
              <w:divBdr>
                <w:top w:val="none" w:sz="0" w:space="0" w:color="auto"/>
                <w:left w:val="none" w:sz="0" w:space="0" w:color="auto"/>
                <w:bottom w:val="none" w:sz="0" w:space="0" w:color="auto"/>
                <w:right w:val="none" w:sz="0" w:space="0" w:color="auto"/>
              </w:divBdr>
            </w:div>
          </w:divsChild>
        </w:div>
        <w:div w:id="1950165363">
          <w:marLeft w:val="0"/>
          <w:marRight w:val="0"/>
          <w:marTop w:val="0"/>
          <w:marBottom w:val="0"/>
          <w:divBdr>
            <w:top w:val="none" w:sz="0" w:space="0" w:color="auto"/>
            <w:left w:val="none" w:sz="0" w:space="0" w:color="auto"/>
            <w:bottom w:val="none" w:sz="0" w:space="0" w:color="auto"/>
            <w:right w:val="none" w:sz="0" w:space="0" w:color="auto"/>
          </w:divBdr>
          <w:divsChild>
            <w:div w:id="1967078551">
              <w:marLeft w:val="0"/>
              <w:marRight w:val="0"/>
              <w:marTop w:val="0"/>
              <w:marBottom w:val="0"/>
              <w:divBdr>
                <w:top w:val="none" w:sz="0" w:space="0" w:color="auto"/>
                <w:left w:val="none" w:sz="0" w:space="0" w:color="auto"/>
                <w:bottom w:val="none" w:sz="0" w:space="0" w:color="auto"/>
                <w:right w:val="none" w:sz="0" w:space="0" w:color="auto"/>
              </w:divBdr>
            </w:div>
          </w:divsChild>
        </w:div>
        <w:div w:id="1953973611">
          <w:marLeft w:val="0"/>
          <w:marRight w:val="0"/>
          <w:marTop w:val="0"/>
          <w:marBottom w:val="0"/>
          <w:divBdr>
            <w:top w:val="none" w:sz="0" w:space="0" w:color="auto"/>
            <w:left w:val="none" w:sz="0" w:space="0" w:color="auto"/>
            <w:bottom w:val="none" w:sz="0" w:space="0" w:color="auto"/>
            <w:right w:val="none" w:sz="0" w:space="0" w:color="auto"/>
          </w:divBdr>
          <w:divsChild>
            <w:div w:id="23022063">
              <w:marLeft w:val="0"/>
              <w:marRight w:val="0"/>
              <w:marTop w:val="0"/>
              <w:marBottom w:val="0"/>
              <w:divBdr>
                <w:top w:val="none" w:sz="0" w:space="0" w:color="auto"/>
                <w:left w:val="none" w:sz="0" w:space="0" w:color="auto"/>
                <w:bottom w:val="none" w:sz="0" w:space="0" w:color="auto"/>
                <w:right w:val="none" w:sz="0" w:space="0" w:color="auto"/>
              </w:divBdr>
            </w:div>
          </w:divsChild>
        </w:div>
        <w:div w:id="2001155065">
          <w:marLeft w:val="0"/>
          <w:marRight w:val="0"/>
          <w:marTop w:val="0"/>
          <w:marBottom w:val="0"/>
          <w:divBdr>
            <w:top w:val="none" w:sz="0" w:space="0" w:color="auto"/>
            <w:left w:val="none" w:sz="0" w:space="0" w:color="auto"/>
            <w:bottom w:val="none" w:sz="0" w:space="0" w:color="auto"/>
            <w:right w:val="none" w:sz="0" w:space="0" w:color="auto"/>
          </w:divBdr>
          <w:divsChild>
            <w:div w:id="1061100913">
              <w:marLeft w:val="0"/>
              <w:marRight w:val="0"/>
              <w:marTop w:val="0"/>
              <w:marBottom w:val="0"/>
              <w:divBdr>
                <w:top w:val="none" w:sz="0" w:space="0" w:color="auto"/>
                <w:left w:val="none" w:sz="0" w:space="0" w:color="auto"/>
                <w:bottom w:val="none" w:sz="0" w:space="0" w:color="auto"/>
                <w:right w:val="none" w:sz="0" w:space="0" w:color="auto"/>
              </w:divBdr>
            </w:div>
          </w:divsChild>
        </w:div>
        <w:div w:id="2040739608">
          <w:marLeft w:val="0"/>
          <w:marRight w:val="0"/>
          <w:marTop w:val="0"/>
          <w:marBottom w:val="0"/>
          <w:divBdr>
            <w:top w:val="none" w:sz="0" w:space="0" w:color="auto"/>
            <w:left w:val="none" w:sz="0" w:space="0" w:color="auto"/>
            <w:bottom w:val="none" w:sz="0" w:space="0" w:color="auto"/>
            <w:right w:val="none" w:sz="0" w:space="0" w:color="auto"/>
          </w:divBdr>
          <w:divsChild>
            <w:div w:id="1312828862">
              <w:marLeft w:val="0"/>
              <w:marRight w:val="0"/>
              <w:marTop w:val="0"/>
              <w:marBottom w:val="0"/>
              <w:divBdr>
                <w:top w:val="none" w:sz="0" w:space="0" w:color="auto"/>
                <w:left w:val="none" w:sz="0" w:space="0" w:color="auto"/>
                <w:bottom w:val="none" w:sz="0" w:space="0" w:color="auto"/>
                <w:right w:val="none" w:sz="0" w:space="0" w:color="auto"/>
              </w:divBdr>
            </w:div>
          </w:divsChild>
        </w:div>
        <w:div w:id="2135901811">
          <w:marLeft w:val="0"/>
          <w:marRight w:val="0"/>
          <w:marTop w:val="0"/>
          <w:marBottom w:val="0"/>
          <w:divBdr>
            <w:top w:val="none" w:sz="0" w:space="0" w:color="auto"/>
            <w:left w:val="none" w:sz="0" w:space="0" w:color="auto"/>
            <w:bottom w:val="none" w:sz="0" w:space="0" w:color="auto"/>
            <w:right w:val="none" w:sz="0" w:space="0" w:color="auto"/>
          </w:divBdr>
          <w:divsChild>
            <w:div w:id="187538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0920">
      <w:bodyDiv w:val="1"/>
      <w:marLeft w:val="0"/>
      <w:marRight w:val="0"/>
      <w:marTop w:val="0"/>
      <w:marBottom w:val="0"/>
      <w:divBdr>
        <w:top w:val="none" w:sz="0" w:space="0" w:color="auto"/>
        <w:left w:val="none" w:sz="0" w:space="0" w:color="auto"/>
        <w:bottom w:val="none" w:sz="0" w:space="0" w:color="auto"/>
        <w:right w:val="none" w:sz="0" w:space="0" w:color="auto"/>
      </w:divBdr>
    </w:div>
    <w:div w:id="2044399402">
      <w:bodyDiv w:val="1"/>
      <w:marLeft w:val="0"/>
      <w:marRight w:val="0"/>
      <w:marTop w:val="0"/>
      <w:marBottom w:val="0"/>
      <w:divBdr>
        <w:top w:val="none" w:sz="0" w:space="0" w:color="auto"/>
        <w:left w:val="none" w:sz="0" w:space="0" w:color="auto"/>
        <w:bottom w:val="none" w:sz="0" w:space="0" w:color="auto"/>
        <w:right w:val="none" w:sz="0" w:space="0" w:color="auto"/>
      </w:divBdr>
      <w:divsChild>
        <w:div w:id="337855142">
          <w:marLeft w:val="0"/>
          <w:marRight w:val="0"/>
          <w:marTop w:val="0"/>
          <w:marBottom w:val="0"/>
          <w:divBdr>
            <w:top w:val="none" w:sz="0" w:space="0" w:color="auto"/>
            <w:left w:val="none" w:sz="0" w:space="0" w:color="auto"/>
            <w:bottom w:val="none" w:sz="0" w:space="0" w:color="auto"/>
            <w:right w:val="none" w:sz="0" w:space="0" w:color="auto"/>
          </w:divBdr>
          <w:divsChild>
            <w:div w:id="554706304">
              <w:marLeft w:val="0"/>
              <w:marRight w:val="0"/>
              <w:marTop w:val="0"/>
              <w:marBottom w:val="0"/>
              <w:divBdr>
                <w:top w:val="none" w:sz="0" w:space="0" w:color="auto"/>
                <w:left w:val="none" w:sz="0" w:space="0" w:color="auto"/>
                <w:bottom w:val="none" w:sz="0" w:space="0" w:color="auto"/>
                <w:right w:val="none" w:sz="0" w:space="0" w:color="auto"/>
              </w:divBdr>
            </w:div>
            <w:div w:id="79502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52311">
      <w:bodyDiv w:val="1"/>
      <w:marLeft w:val="0"/>
      <w:marRight w:val="0"/>
      <w:marTop w:val="0"/>
      <w:marBottom w:val="0"/>
      <w:divBdr>
        <w:top w:val="none" w:sz="0" w:space="0" w:color="auto"/>
        <w:left w:val="none" w:sz="0" w:space="0" w:color="auto"/>
        <w:bottom w:val="none" w:sz="0" w:space="0" w:color="auto"/>
        <w:right w:val="none" w:sz="0" w:space="0" w:color="auto"/>
      </w:divBdr>
    </w:div>
    <w:div w:id="2076510845">
      <w:bodyDiv w:val="1"/>
      <w:marLeft w:val="0"/>
      <w:marRight w:val="0"/>
      <w:marTop w:val="0"/>
      <w:marBottom w:val="0"/>
      <w:divBdr>
        <w:top w:val="none" w:sz="0" w:space="0" w:color="auto"/>
        <w:left w:val="none" w:sz="0" w:space="0" w:color="auto"/>
        <w:bottom w:val="none" w:sz="0" w:space="0" w:color="auto"/>
        <w:right w:val="none" w:sz="0" w:space="0" w:color="auto"/>
      </w:divBdr>
    </w:div>
    <w:div w:id="2093236065">
      <w:bodyDiv w:val="1"/>
      <w:marLeft w:val="0"/>
      <w:marRight w:val="0"/>
      <w:marTop w:val="0"/>
      <w:marBottom w:val="0"/>
      <w:divBdr>
        <w:top w:val="none" w:sz="0" w:space="0" w:color="auto"/>
        <w:left w:val="none" w:sz="0" w:space="0" w:color="auto"/>
        <w:bottom w:val="none" w:sz="0" w:space="0" w:color="auto"/>
        <w:right w:val="none" w:sz="0" w:space="0" w:color="auto"/>
      </w:divBdr>
    </w:div>
    <w:div w:id="2111968207">
      <w:bodyDiv w:val="1"/>
      <w:marLeft w:val="0"/>
      <w:marRight w:val="0"/>
      <w:marTop w:val="0"/>
      <w:marBottom w:val="0"/>
      <w:divBdr>
        <w:top w:val="none" w:sz="0" w:space="0" w:color="auto"/>
        <w:left w:val="none" w:sz="0" w:space="0" w:color="auto"/>
        <w:bottom w:val="none" w:sz="0" w:space="0" w:color="auto"/>
        <w:right w:val="none" w:sz="0" w:space="0" w:color="auto"/>
      </w:divBdr>
    </w:div>
    <w:div w:id="2118022814">
      <w:bodyDiv w:val="1"/>
      <w:marLeft w:val="0"/>
      <w:marRight w:val="0"/>
      <w:marTop w:val="0"/>
      <w:marBottom w:val="0"/>
      <w:divBdr>
        <w:top w:val="none" w:sz="0" w:space="0" w:color="auto"/>
        <w:left w:val="none" w:sz="0" w:space="0" w:color="auto"/>
        <w:bottom w:val="none" w:sz="0" w:space="0" w:color="auto"/>
        <w:right w:val="none" w:sz="0" w:space="0" w:color="auto"/>
      </w:divBdr>
      <w:divsChild>
        <w:div w:id="883982218">
          <w:marLeft w:val="-720"/>
          <w:marRight w:val="0"/>
          <w:marTop w:val="0"/>
          <w:marBottom w:val="0"/>
          <w:divBdr>
            <w:top w:val="none" w:sz="0" w:space="0" w:color="auto"/>
            <w:left w:val="none" w:sz="0" w:space="0" w:color="auto"/>
            <w:bottom w:val="none" w:sz="0" w:space="0" w:color="auto"/>
            <w:right w:val="none" w:sz="0" w:space="0" w:color="auto"/>
          </w:divBdr>
        </w:div>
      </w:divsChild>
    </w:div>
    <w:div w:id="2136558157">
      <w:bodyDiv w:val="1"/>
      <w:marLeft w:val="0"/>
      <w:marRight w:val="0"/>
      <w:marTop w:val="0"/>
      <w:marBottom w:val="0"/>
      <w:divBdr>
        <w:top w:val="none" w:sz="0" w:space="0" w:color="auto"/>
        <w:left w:val="none" w:sz="0" w:space="0" w:color="auto"/>
        <w:bottom w:val="none" w:sz="0" w:space="0" w:color="auto"/>
        <w:right w:val="none" w:sz="0" w:space="0" w:color="auto"/>
      </w:divBdr>
      <w:divsChild>
        <w:div w:id="564685561">
          <w:marLeft w:val="0"/>
          <w:marRight w:val="0"/>
          <w:marTop w:val="0"/>
          <w:marBottom w:val="0"/>
          <w:divBdr>
            <w:top w:val="none" w:sz="0" w:space="0" w:color="auto"/>
            <w:left w:val="none" w:sz="0" w:space="0" w:color="auto"/>
            <w:bottom w:val="none" w:sz="0" w:space="0" w:color="auto"/>
            <w:right w:val="none" w:sz="0" w:space="0" w:color="auto"/>
          </w:divBdr>
        </w:div>
        <w:div w:id="966012403">
          <w:marLeft w:val="0"/>
          <w:marRight w:val="0"/>
          <w:marTop w:val="0"/>
          <w:marBottom w:val="0"/>
          <w:divBdr>
            <w:top w:val="none" w:sz="0" w:space="0" w:color="auto"/>
            <w:left w:val="none" w:sz="0" w:space="0" w:color="auto"/>
            <w:bottom w:val="none" w:sz="0" w:space="0" w:color="auto"/>
            <w:right w:val="none" w:sz="0" w:space="0" w:color="auto"/>
          </w:divBdr>
        </w:div>
        <w:div w:id="1385566911">
          <w:marLeft w:val="0"/>
          <w:marRight w:val="0"/>
          <w:marTop w:val="0"/>
          <w:marBottom w:val="0"/>
          <w:divBdr>
            <w:top w:val="none" w:sz="0" w:space="0" w:color="auto"/>
            <w:left w:val="none" w:sz="0" w:space="0" w:color="auto"/>
            <w:bottom w:val="none" w:sz="0" w:space="0" w:color="auto"/>
            <w:right w:val="none" w:sz="0" w:space="0" w:color="auto"/>
          </w:divBdr>
          <w:divsChild>
            <w:div w:id="561527193">
              <w:marLeft w:val="0"/>
              <w:marRight w:val="0"/>
              <w:marTop w:val="0"/>
              <w:marBottom w:val="0"/>
              <w:divBdr>
                <w:top w:val="none" w:sz="0" w:space="0" w:color="auto"/>
                <w:left w:val="none" w:sz="0" w:space="0" w:color="auto"/>
                <w:bottom w:val="none" w:sz="0" w:space="0" w:color="auto"/>
                <w:right w:val="none" w:sz="0" w:space="0" w:color="auto"/>
              </w:divBdr>
            </w:div>
            <w:div w:id="630406379">
              <w:marLeft w:val="0"/>
              <w:marRight w:val="0"/>
              <w:marTop w:val="0"/>
              <w:marBottom w:val="0"/>
              <w:divBdr>
                <w:top w:val="none" w:sz="0" w:space="0" w:color="auto"/>
                <w:left w:val="none" w:sz="0" w:space="0" w:color="auto"/>
                <w:bottom w:val="none" w:sz="0" w:space="0" w:color="auto"/>
                <w:right w:val="none" w:sz="0" w:space="0" w:color="auto"/>
              </w:divBdr>
            </w:div>
            <w:div w:id="1068959006">
              <w:marLeft w:val="0"/>
              <w:marRight w:val="0"/>
              <w:marTop w:val="0"/>
              <w:marBottom w:val="0"/>
              <w:divBdr>
                <w:top w:val="none" w:sz="0" w:space="0" w:color="auto"/>
                <w:left w:val="none" w:sz="0" w:space="0" w:color="auto"/>
                <w:bottom w:val="none" w:sz="0" w:space="0" w:color="auto"/>
                <w:right w:val="none" w:sz="0" w:space="0" w:color="auto"/>
              </w:divBdr>
            </w:div>
            <w:div w:id="1420298807">
              <w:marLeft w:val="0"/>
              <w:marRight w:val="0"/>
              <w:marTop w:val="0"/>
              <w:marBottom w:val="0"/>
              <w:divBdr>
                <w:top w:val="none" w:sz="0" w:space="0" w:color="auto"/>
                <w:left w:val="none" w:sz="0" w:space="0" w:color="auto"/>
                <w:bottom w:val="none" w:sz="0" w:space="0" w:color="auto"/>
                <w:right w:val="none" w:sz="0" w:space="0" w:color="auto"/>
              </w:divBdr>
            </w:div>
            <w:div w:id="1581406691">
              <w:marLeft w:val="0"/>
              <w:marRight w:val="0"/>
              <w:marTop w:val="0"/>
              <w:marBottom w:val="0"/>
              <w:divBdr>
                <w:top w:val="none" w:sz="0" w:space="0" w:color="auto"/>
                <w:left w:val="none" w:sz="0" w:space="0" w:color="auto"/>
                <w:bottom w:val="none" w:sz="0" w:space="0" w:color="auto"/>
                <w:right w:val="none" w:sz="0" w:space="0" w:color="auto"/>
              </w:divBdr>
            </w:div>
          </w:divsChild>
        </w:div>
        <w:div w:id="1479110309">
          <w:marLeft w:val="0"/>
          <w:marRight w:val="0"/>
          <w:marTop w:val="0"/>
          <w:marBottom w:val="0"/>
          <w:divBdr>
            <w:top w:val="none" w:sz="0" w:space="0" w:color="auto"/>
            <w:left w:val="none" w:sz="0" w:space="0" w:color="auto"/>
            <w:bottom w:val="none" w:sz="0" w:space="0" w:color="auto"/>
            <w:right w:val="none" w:sz="0" w:space="0" w:color="auto"/>
          </w:divBdr>
        </w:div>
        <w:div w:id="1498494032">
          <w:marLeft w:val="0"/>
          <w:marRight w:val="0"/>
          <w:marTop w:val="0"/>
          <w:marBottom w:val="0"/>
          <w:divBdr>
            <w:top w:val="none" w:sz="0" w:space="0" w:color="auto"/>
            <w:left w:val="none" w:sz="0" w:space="0" w:color="auto"/>
            <w:bottom w:val="none" w:sz="0" w:space="0" w:color="auto"/>
            <w:right w:val="none" w:sz="0" w:space="0" w:color="auto"/>
          </w:divBdr>
        </w:div>
        <w:div w:id="1777560137">
          <w:marLeft w:val="0"/>
          <w:marRight w:val="0"/>
          <w:marTop w:val="0"/>
          <w:marBottom w:val="0"/>
          <w:divBdr>
            <w:top w:val="none" w:sz="0" w:space="0" w:color="auto"/>
            <w:left w:val="none" w:sz="0" w:space="0" w:color="auto"/>
            <w:bottom w:val="none" w:sz="0" w:space="0" w:color="auto"/>
            <w:right w:val="none" w:sz="0" w:space="0" w:color="auto"/>
          </w:divBdr>
        </w:div>
        <w:div w:id="1783839514">
          <w:marLeft w:val="0"/>
          <w:marRight w:val="0"/>
          <w:marTop w:val="0"/>
          <w:marBottom w:val="0"/>
          <w:divBdr>
            <w:top w:val="none" w:sz="0" w:space="0" w:color="auto"/>
            <w:left w:val="none" w:sz="0" w:space="0" w:color="auto"/>
            <w:bottom w:val="none" w:sz="0" w:space="0" w:color="auto"/>
            <w:right w:val="none" w:sz="0" w:space="0" w:color="auto"/>
          </w:divBdr>
        </w:div>
      </w:divsChild>
    </w:div>
    <w:div w:id="2140607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5.jpe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0.png"/><Relationship Id="rId119" Type="http://schemas.openxmlformats.org/officeDocument/2006/relationships/image" Target="media/image105.png"/><Relationship Id="rId270" Type="http://schemas.openxmlformats.org/officeDocument/2006/relationships/image" Target="media/image25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jpeg"/><Relationship Id="rId109" Type="http://schemas.openxmlformats.org/officeDocument/2006/relationships/image" Target="media/image95.png"/><Relationship Id="rId260" Type="http://schemas.openxmlformats.org/officeDocument/2006/relationships/image" Target="media/image246.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hyperlink" Target="https://www.ncbi.nlm.nih.gov/pmc/articles/PMC8465577/"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jpe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jpe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jpe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6.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0.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7.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jpeg"/><Relationship Id="rId39" Type="http://schemas.openxmlformats.org/officeDocument/2006/relationships/image" Target="media/image25.png"/><Relationship Id="rId265" Type="http://schemas.openxmlformats.org/officeDocument/2006/relationships/image" Target="media/image251.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footer" Target="footer1.xml"/><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jpe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fontTable" Target="fontTable.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jpe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theme" Target="theme/theme1.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11" Type="http://schemas.openxmlformats.org/officeDocument/2006/relationships/image" Target="media/image4.jpeg"/><Relationship Id="rId53" Type="http://schemas.openxmlformats.org/officeDocument/2006/relationships/image" Target="media/image39.png"/><Relationship Id="rId149" Type="http://schemas.openxmlformats.org/officeDocument/2006/relationships/image" Target="media/image133.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s>
</file>

<file path=word/_rels/footnotes.xml.rels><?xml version="1.0" encoding="UTF-8" standalone="yes"?>
<Relationships xmlns="http://schemas.openxmlformats.org/package/2006/relationships"><Relationship Id="rId1" Type="http://schemas.openxmlformats.org/officeDocument/2006/relationships/hyperlink" Target="https://www.ncbi.nlm.nih.gov/pmc/articles/PMC10224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1FFE0-CA6E-4D6B-9403-59A5EA7FF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153</Pages>
  <Words>8287</Words>
  <Characters>47238</Characters>
  <Application>Microsoft Office Word</Application>
  <DocSecurity>0</DocSecurity>
  <Lines>393</Lines>
  <Paragraphs>110</Paragraphs>
  <ScaleCrop>false</ScaleCrop>
  <Company/>
  <LinksUpToDate>false</LinksUpToDate>
  <CharactersWithSpaces>55415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JINGHAO CHEN</dc:creator>
  <cp:keywords/>
  <dc:description/>
  <cp:lastModifiedBy>JINGHAO CHEN</cp:lastModifiedBy>
  <cp:revision>731</cp:revision>
  <cp:lastPrinted>2024-04-24T16:16:00Z</cp:lastPrinted>
  <dcterms:created xsi:type="dcterms:W3CDTF">2024-03-12T20:18:00Z</dcterms:created>
  <dcterms:modified xsi:type="dcterms:W3CDTF">2024-04-24T16:17:00Z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6bedec5d-f715-4539-89c5-c4cef25a82f3</vt:lpwstr>
  </property>
</Properties>
</file>